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0D85A" w14:textId="77777777" w:rsidR="00485150" w:rsidRPr="0053242C" w:rsidRDefault="00617757" w:rsidP="008C6C5E">
      <w:pPr>
        <w:spacing w:afterLines="120" w:after="288" w:line="360" w:lineRule="auto"/>
        <w:jc w:val="center"/>
        <w:rPr>
          <w:rFonts w:ascii="Times New Roman" w:hAnsi="Times New Roman" w:cs="Times New Roman"/>
          <w:b/>
          <w:color w:val="FFFFFF"/>
        </w:rPr>
      </w:pPr>
      <w:r w:rsidRPr="0053242C">
        <w:rPr>
          <w:rFonts w:ascii="Times New Roman" w:hAnsi="Times New Roman" w:cs="Times New Roman"/>
          <w:b/>
          <w:color w:val="FFFFFF"/>
        </w:rPr>
        <w:t>BỘ MÔN HỆ THỐNG THÔNG TIN – KHOA CÔNG NGHỆ THÔNG TIN</w:t>
      </w:r>
    </w:p>
    <w:p w14:paraId="7128E276" w14:textId="6BDA9EC9" w:rsidR="00485150" w:rsidRPr="0053242C" w:rsidRDefault="008C6C5E" w:rsidP="0053242C">
      <w:pPr>
        <w:spacing w:afterLines="120" w:after="288" w:line="360" w:lineRule="auto"/>
        <w:jc w:val="center"/>
        <w:rPr>
          <w:rFonts w:ascii="Times New Roman" w:hAnsi="Times New Roman" w:cs="Times New Roman"/>
        </w:rPr>
      </w:pPr>
      <w:r w:rsidRPr="0053242C">
        <w:rPr>
          <w:rFonts w:ascii="Times New Roman" w:hAnsi="Times New Roman" w:cs="Times New Roman"/>
          <w:noProof/>
        </w:rPr>
        <w:drawing>
          <wp:anchor distT="0" distB="0" distL="114300" distR="114300" simplePos="0" relativeHeight="251658241" behindDoc="0" locked="0" layoutInCell="1" hidden="0" allowOverlap="1" wp14:anchorId="32EA2AAA" wp14:editId="0F97CC37">
            <wp:simplePos x="0" y="0"/>
            <wp:positionH relativeFrom="column">
              <wp:posOffset>1740535</wp:posOffset>
            </wp:positionH>
            <wp:positionV relativeFrom="paragraph">
              <wp:posOffset>3775075</wp:posOffset>
            </wp:positionV>
            <wp:extent cx="2214880" cy="1214120"/>
            <wp:effectExtent l="0" t="0" r="0" b="0"/>
            <wp:wrapSquare wrapText="bothSides" distT="0" distB="0" distL="114300" distR="114300"/>
            <wp:docPr id="1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214880" cy="1214120"/>
                    </a:xfrm>
                    <a:prstGeom prst="rect">
                      <a:avLst/>
                    </a:prstGeom>
                    <a:ln/>
                  </pic:spPr>
                </pic:pic>
              </a:graphicData>
            </a:graphic>
          </wp:anchor>
        </w:drawing>
      </w:r>
      <w:r w:rsidR="00617757" w:rsidRPr="0053242C">
        <w:rPr>
          <w:rFonts w:ascii="Times New Roman" w:hAnsi="Times New Roman" w:cs="Times New Roman"/>
          <w:b/>
          <w:noProof/>
          <w:color w:val="FFFFFF"/>
        </w:rPr>
        <mc:AlternateContent>
          <mc:Choice Requires="wpg">
            <w:drawing>
              <wp:anchor distT="0" distB="0" distL="0" distR="0" simplePos="0" relativeHeight="251658240" behindDoc="1" locked="0" layoutInCell="1" hidden="0" allowOverlap="1" wp14:anchorId="21EB6A52" wp14:editId="5F5AA148">
                <wp:simplePos x="0" y="0"/>
                <wp:positionH relativeFrom="page">
                  <wp:align>center</wp:align>
                </wp:positionH>
                <wp:positionV relativeFrom="page">
                  <wp:align>center</wp:align>
                </wp:positionV>
                <wp:extent cx="6850380" cy="9141460"/>
                <wp:effectExtent l="0" t="0" r="0" b="0"/>
                <wp:wrapNone/>
                <wp:docPr id="161" name="Group 161"/>
                <wp:cNvGraphicFramePr/>
                <a:graphic xmlns:a="http://schemas.openxmlformats.org/drawingml/2006/main">
                  <a:graphicData uri="http://schemas.microsoft.com/office/word/2010/wordprocessingGroup">
                    <wpg:wgp>
                      <wpg:cNvGrpSpPr/>
                      <wpg:grpSpPr>
                        <a:xfrm>
                          <a:off x="0" y="0"/>
                          <a:ext cx="6850380" cy="9141460"/>
                          <a:chOff x="1920810" y="0"/>
                          <a:chExt cx="6850380" cy="7560000"/>
                        </a:xfrm>
                      </wpg:grpSpPr>
                      <wpg:grpSp>
                        <wpg:cNvPr id="1" name="Group 1"/>
                        <wpg:cNvGrpSpPr/>
                        <wpg:grpSpPr>
                          <a:xfrm>
                            <a:off x="1920810" y="0"/>
                            <a:ext cx="6850380" cy="7560000"/>
                            <a:chOff x="1920810" y="0"/>
                            <a:chExt cx="6850380" cy="7560000"/>
                          </a:xfrm>
                        </wpg:grpSpPr>
                        <wps:wsp>
                          <wps:cNvPr id="2" name="Rectangle 2"/>
                          <wps:cNvSpPr/>
                          <wps:spPr>
                            <a:xfrm>
                              <a:off x="1920810" y="0"/>
                              <a:ext cx="6850375" cy="7560000"/>
                            </a:xfrm>
                            <a:prstGeom prst="rect">
                              <a:avLst/>
                            </a:prstGeom>
                            <a:noFill/>
                            <a:ln>
                              <a:noFill/>
                            </a:ln>
                          </wps:spPr>
                          <wps:txbx>
                            <w:txbxContent>
                              <w:p w14:paraId="7664D2E1" w14:textId="77777777" w:rsidR="00485150" w:rsidRDefault="00485150">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920810" y="0"/>
                              <a:ext cx="6850380" cy="7560000"/>
                              <a:chOff x="1920810" y="0"/>
                              <a:chExt cx="6850380" cy="7560000"/>
                            </a:xfrm>
                          </wpg:grpSpPr>
                          <wps:wsp>
                            <wps:cNvPr id="4" name="Rectangle 4"/>
                            <wps:cNvSpPr/>
                            <wps:spPr>
                              <a:xfrm>
                                <a:off x="1920810" y="0"/>
                                <a:ext cx="6850375" cy="7560000"/>
                              </a:xfrm>
                              <a:prstGeom prst="rect">
                                <a:avLst/>
                              </a:prstGeom>
                              <a:noFill/>
                              <a:ln>
                                <a:noFill/>
                              </a:ln>
                            </wps:spPr>
                            <wps:txbx>
                              <w:txbxContent>
                                <w:p w14:paraId="7D49C380" w14:textId="77777777" w:rsidR="00485150" w:rsidRDefault="00485150">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920810" y="0"/>
                                <a:ext cx="6850380" cy="7560000"/>
                                <a:chOff x="1920810" y="0"/>
                                <a:chExt cx="6850380" cy="7560000"/>
                              </a:xfrm>
                            </wpg:grpSpPr>
                            <wps:wsp>
                              <wps:cNvPr id="6" name="Rectangle 6"/>
                              <wps:cNvSpPr/>
                              <wps:spPr>
                                <a:xfrm>
                                  <a:off x="1920810" y="0"/>
                                  <a:ext cx="6850375" cy="7560000"/>
                                </a:xfrm>
                                <a:prstGeom prst="rect">
                                  <a:avLst/>
                                </a:prstGeom>
                                <a:noFill/>
                                <a:ln>
                                  <a:noFill/>
                                </a:ln>
                              </wps:spPr>
                              <wps:txbx>
                                <w:txbxContent>
                                  <w:p w14:paraId="0CC74524" w14:textId="77777777" w:rsidR="00485150" w:rsidRDefault="00485150">
                                    <w:pPr>
                                      <w:spacing w:after="0" w:line="240" w:lineRule="auto"/>
                                      <w:textDirection w:val="btLr"/>
                                    </w:pPr>
                                  </w:p>
                                </w:txbxContent>
                              </wps:txbx>
                              <wps:bodyPr spcFirstLastPara="1" wrap="square" lIns="91425" tIns="91425" rIns="91425" bIns="91425" anchor="ctr" anchorCtr="0">
                                <a:noAutofit/>
                              </wps:bodyPr>
                            </wps:wsp>
                            <wpg:grpSp>
                              <wpg:cNvPr id="7" name="Group 7"/>
                              <wpg:cNvGrpSpPr/>
                              <wpg:grpSpPr>
                                <a:xfrm>
                                  <a:off x="1920810" y="0"/>
                                  <a:ext cx="6850380" cy="7560000"/>
                                  <a:chOff x="1920810" y="0"/>
                                  <a:chExt cx="6850380" cy="7560000"/>
                                </a:xfrm>
                              </wpg:grpSpPr>
                              <wps:wsp>
                                <wps:cNvPr id="8" name="Rectangle 8"/>
                                <wps:cNvSpPr/>
                                <wps:spPr>
                                  <a:xfrm>
                                    <a:off x="1920810" y="0"/>
                                    <a:ext cx="6850375" cy="7560000"/>
                                  </a:xfrm>
                                  <a:prstGeom prst="rect">
                                    <a:avLst/>
                                  </a:prstGeom>
                                  <a:noFill/>
                                  <a:ln>
                                    <a:noFill/>
                                  </a:ln>
                                </wps:spPr>
                                <wps:txbx>
                                  <w:txbxContent>
                                    <w:p w14:paraId="404F2DE8" w14:textId="77777777" w:rsidR="00485150" w:rsidRDefault="00485150">
                                      <w:pPr>
                                        <w:spacing w:after="0" w:line="240" w:lineRule="auto"/>
                                        <w:textDirection w:val="btLr"/>
                                      </w:pPr>
                                    </w:p>
                                  </w:txbxContent>
                                </wps:txbx>
                                <wps:bodyPr spcFirstLastPara="1" wrap="square" lIns="91425" tIns="91425" rIns="91425" bIns="91425" anchor="ctr" anchorCtr="0">
                                  <a:noAutofit/>
                                </wps:bodyPr>
                              </wps:wsp>
                              <wpg:grpSp>
                                <wpg:cNvPr id="9" name="Group 9"/>
                                <wpg:cNvGrpSpPr/>
                                <wpg:grpSpPr>
                                  <a:xfrm>
                                    <a:off x="1920810" y="0"/>
                                    <a:ext cx="6850380" cy="7560000"/>
                                    <a:chOff x="0" y="0"/>
                                    <a:chExt cx="68648" cy="91235"/>
                                  </a:xfrm>
                                </wpg:grpSpPr>
                                <wps:wsp>
                                  <wps:cNvPr id="10" name="Rectangle 10"/>
                                  <wps:cNvSpPr/>
                                  <wps:spPr>
                                    <a:xfrm>
                                      <a:off x="0" y="0"/>
                                      <a:ext cx="68625" cy="91225"/>
                                    </a:xfrm>
                                    <a:prstGeom prst="rect">
                                      <a:avLst/>
                                    </a:prstGeom>
                                    <a:noFill/>
                                    <a:ln>
                                      <a:noFill/>
                                    </a:ln>
                                  </wps:spPr>
                                  <wps:txbx>
                                    <w:txbxContent>
                                      <w:p w14:paraId="122112D8" w14:textId="77777777" w:rsidR="00485150" w:rsidRDefault="00485150">
                                        <w:pPr>
                                          <w:spacing w:after="0" w:line="240" w:lineRule="auto"/>
                                          <w:textDirection w:val="btLr"/>
                                        </w:pPr>
                                      </w:p>
                                    </w:txbxContent>
                                  </wps:txbx>
                                  <wps:bodyPr spcFirstLastPara="1" wrap="square" lIns="91425" tIns="91425" rIns="91425" bIns="91425" anchor="ctr" anchorCtr="0">
                                    <a:noAutofit/>
                                  </wps:bodyPr>
                                </wps:wsp>
                                <wps:wsp>
                                  <wps:cNvPr id="11" name="Rectangle 11"/>
                                  <wps:cNvSpPr/>
                                  <wps:spPr>
                                    <a:xfrm>
                                      <a:off x="0" y="0"/>
                                      <a:ext cx="68580" cy="13716"/>
                                    </a:xfrm>
                                    <a:prstGeom prst="rect">
                                      <a:avLst/>
                                    </a:prstGeom>
                                    <a:solidFill>
                                      <a:schemeClr val="accent1"/>
                                    </a:solidFill>
                                    <a:ln>
                                      <a:noFill/>
                                    </a:ln>
                                  </wps:spPr>
                                  <wps:txbx>
                                    <w:txbxContent>
                                      <w:p w14:paraId="3DD915C9" w14:textId="77777777" w:rsidR="00485150" w:rsidRDefault="00485150">
                                        <w:pPr>
                                          <w:spacing w:after="0" w:line="240" w:lineRule="auto"/>
                                          <w:textDirection w:val="btLr"/>
                                        </w:pPr>
                                      </w:p>
                                    </w:txbxContent>
                                  </wps:txbx>
                                  <wps:bodyPr spcFirstLastPara="1" wrap="square" lIns="91425" tIns="91425" rIns="91425" bIns="91425" anchor="ctr" anchorCtr="0">
                                    <a:noAutofit/>
                                  </wps:bodyPr>
                                </wps:wsp>
                                <wps:wsp>
                                  <wps:cNvPr id="12" name="Rectangle 12"/>
                                  <wps:cNvSpPr/>
                                  <wps:spPr>
                                    <a:xfrm>
                                      <a:off x="0" y="40943"/>
                                      <a:ext cx="68580" cy="50292"/>
                                    </a:xfrm>
                                    <a:prstGeom prst="rect">
                                      <a:avLst/>
                                    </a:prstGeom>
                                    <a:solidFill>
                                      <a:schemeClr val="accent1"/>
                                    </a:solidFill>
                                    <a:ln>
                                      <a:noFill/>
                                    </a:ln>
                                  </wps:spPr>
                                  <wps:txbx>
                                    <w:txbxContent>
                                      <w:p w14:paraId="5B21AC5C" w14:textId="77777777" w:rsidR="00485150" w:rsidRDefault="00617757">
                                        <w:pPr>
                                          <w:spacing w:before="120" w:after="0" w:line="240" w:lineRule="auto"/>
                                          <w:textDirection w:val="btLr"/>
                                        </w:pPr>
                                        <w:r>
                                          <w:rPr>
                                            <w:rFonts w:ascii="Calibri" w:eastAsia="Calibri" w:hAnsi="Calibri" w:cs="Calibri"/>
                                            <w:color w:val="FFFFFF"/>
                                          </w:rPr>
                                          <w:t>Nhóm sinh viên thực hiện:</w:t>
                                        </w:r>
                                      </w:p>
                                      <w:p w14:paraId="35DE1931" w14:textId="77777777" w:rsidR="00485150" w:rsidRDefault="00617757">
                                        <w:pPr>
                                          <w:spacing w:before="120" w:after="0" w:line="240" w:lineRule="auto"/>
                                          <w:textDirection w:val="btLr"/>
                                        </w:pPr>
                                        <w:r>
                                          <w:rPr>
                                            <w:rFonts w:ascii="Calibri" w:eastAsia="Calibri" w:hAnsi="Calibri" w:cs="Calibri"/>
                                            <w:color w:val="FFFFFF"/>
                                          </w:rPr>
                                          <w:t xml:space="preserve">                                                         1712558 </w:t>
                                        </w:r>
                                        <w:r>
                                          <w:rPr>
                                            <w:rFonts w:ascii="Calibri" w:eastAsia="Calibri" w:hAnsi="Calibri" w:cs="Calibri"/>
                                            <w:color w:val="FFFFFF"/>
                                          </w:rPr>
                                          <w:tab/>
                                          <w:t>Lê Phan Hoàng Linh</w:t>
                                        </w:r>
                                      </w:p>
                                      <w:p w14:paraId="2479497D" w14:textId="77777777" w:rsidR="00485150" w:rsidRDefault="00617757">
                                        <w:pPr>
                                          <w:spacing w:before="120" w:after="0" w:line="240" w:lineRule="auto"/>
                                          <w:textDirection w:val="btLr"/>
                                        </w:pPr>
                                        <w:r>
                                          <w:rPr>
                                            <w:rFonts w:ascii="Calibri" w:eastAsia="Calibri" w:hAnsi="Calibri" w:cs="Calibri"/>
                                            <w:color w:val="FFFFFF"/>
                                          </w:rPr>
                                          <w:t xml:space="preserve">                                                         1712733 </w:t>
                                        </w:r>
                                        <w:r>
                                          <w:rPr>
                                            <w:rFonts w:ascii="Calibri" w:eastAsia="Calibri" w:hAnsi="Calibri" w:cs="Calibri"/>
                                            <w:color w:val="FFFFFF"/>
                                          </w:rPr>
                                          <w:tab/>
                                          <w:t>Trần Phạm Khánh Sơn</w:t>
                                        </w:r>
                                      </w:p>
                                      <w:p w14:paraId="5C050E56" w14:textId="77777777" w:rsidR="00485150" w:rsidRDefault="00617757">
                                        <w:pPr>
                                          <w:spacing w:before="120" w:after="0" w:line="240" w:lineRule="auto"/>
                                          <w:textDirection w:val="btLr"/>
                                        </w:pPr>
                                        <w:r>
                                          <w:rPr>
                                            <w:rFonts w:ascii="Calibri" w:eastAsia="Calibri" w:hAnsi="Calibri" w:cs="Calibri"/>
                                            <w:color w:val="FFFFFF"/>
                                          </w:rPr>
                                          <w:t xml:space="preserve">                                                         1712808 </w:t>
                                        </w:r>
                                        <w:r>
                                          <w:rPr>
                                            <w:rFonts w:ascii="Calibri" w:eastAsia="Calibri" w:hAnsi="Calibri" w:cs="Calibri"/>
                                            <w:color w:val="FFFFFF"/>
                                          </w:rPr>
                                          <w:tab/>
                                          <w:t>Trần Thị Minh Thùy</w:t>
                                        </w:r>
                                      </w:p>
                                      <w:p w14:paraId="4903CF7C" w14:textId="77777777" w:rsidR="00485150" w:rsidRDefault="00617757">
                                        <w:pPr>
                                          <w:spacing w:before="120" w:after="0" w:line="240" w:lineRule="auto"/>
                                          <w:textDirection w:val="btLr"/>
                                        </w:pPr>
                                        <w:r>
                                          <w:rPr>
                                            <w:rFonts w:ascii="Calibri" w:eastAsia="Calibri" w:hAnsi="Calibri" w:cs="Calibri"/>
                                            <w:color w:val="FFFFFF"/>
                                          </w:rPr>
                                          <w:t xml:space="preserve">                                                         1712857</w:t>
                                        </w:r>
                                        <w:r>
                                          <w:rPr>
                                            <w:rFonts w:ascii="Calibri" w:eastAsia="Calibri" w:hAnsi="Calibri" w:cs="Calibri"/>
                                            <w:color w:val="FFFFFF"/>
                                          </w:rPr>
                                          <w:tab/>
                                          <w:t>Nguyễn Anh Tú</w:t>
                                        </w:r>
                                      </w:p>
                                      <w:p w14:paraId="323BA482" w14:textId="77777777" w:rsidR="00485150" w:rsidRDefault="00485150">
                                        <w:pPr>
                                          <w:spacing w:before="120" w:after="0" w:line="240" w:lineRule="auto"/>
                                          <w:textDirection w:val="btLr"/>
                                        </w:pPr>
                                      </w:p>
                                      <w:p w14:paraId="3522EE9C" w14:textId="77777777" w:rsidR="00485150" w:rsidRDefault="00617757">
                                        <w:pPr>
                                          <w:spacing w:before="120" w:after="0" w:line="240" w:lineRule="auto"/>
                                          <w:textDirection w:val="btLr"/>
                                        </w:pPr>
                                        <w:r>
                                          <w:rPr>
                                            <w:rFonts w:ascii="Calibri" w:eastAsia="Calibri" w:hAnsi="Calibri" w:cs="Calibri"/>
                                            <w:color w:val="FFFFFF"/>
                                          </w:rPr>
                                          <w:t>Gíao viên phụ trách:  Hồ Thị Hoàng Vy – Nguyễn Thị Như Anh</w:t>
                                        </w:r>
                                      </w:p>
                                      <w:p w14:paraId="1828B948" w14:textId="77777777" w:rsidR="00485150" w:rsidRDefault="00485150">
                                        <w:pPr>
                                          <w:spacing w:before="120" w:after="0" w:line="240" w:lineRule="auto"/>
                                          <w:textDirection w:val="btLr"/>
                                        </w:pPr>
                                      </w:p>
                                      <w:p w14:paraId="6D58B421" w14:textId="77777777" w:rsidR="00485150" w:rsidRDefault="00485150">
                                        <w:pPr>
                                          <w:spacing w:before="120" w:after="0" w:line="240" w:lineRule="auto"/>
                                          <w:textDirection w:val="btLr"/>
                                        </w:pPr>
                                      </w:p>
                                      <w:p w14:paraId="7F033FEF" w14:textId="77777777" w:rsidR="00485150" w:rsidRDefault="00617757">
                                        <w:pPr>
                                          <w:spacing w:before="120" w:after="0" w:line="240" w:lineRule="auto"/>
                                          <w:jc w:val="center"/>
                                          <w:textDirection w:val="btLr"/>
                                        </w:pPr>
                                        <w:r>
                                          <w:rPr>
                                            <w:rFonts w:ascii="Tahoma" w:eastAsia="Tahoma" w:hAnsi="Tahoma" w:cs="Tahoma"/>
                                            <w:smallCaps/>
                                            <w:color w:val="FFFFFF"/>
                                            <w:sz w:val="28"/>
                                          </w:rPr>
                                          <w:t>BÀI TẬP MÔN HỌC</w:t>
                                        </w:r>
                                        <w:r>
                                          <w:rPr>
                                            <w:rFonts w:ascii="Tahoma" w:eastAsia="Tahoma" w:hAnsi="Tahoma" w:cs="Tahoma"/>
                                            <w:color w:val="FFFFFF"/>
                                            <w:sz w:val="28"/>
                                          </w:rPr>
                                          <w:t>  - HỆ THỐNG THÔNG TIN PHỤC VỤ TRÍ TUỆ KINH DOANH</w:t>
                                        </w:r>
                                      </w:p>
                                      <w:p w14:paraId="3AB8AE08" w14:textId="77777777" w:rsidR="00485150" w:rsidRDefault="00617757">
                                        <w:pPr>
                                          <w:spacing w:before="120" w:after="0" w:line="240" w:lineRule="auto"/>
                                          <w:jc w:val="center"/>
                                          <w:textDirection w:val="btLr"/>
                                        </w:pPr>
                                        <w:r>
                                          <w:rPr>
                                            <w:rFonts w:ascii="Tahoma" w:eastAsia="Tahoma" w:hAnsi="Tahoma" w:cs="Tahoma"/>
                                            <w:color w:val="FFFFFF"/>
                                            <w:sz w:val="28"/>
                                          </w:rPr>
                                          <w:t>HỌC KỲ I – NĂM HỌC 2021-2022</w:t>
                                        </w:r>
                                      </w:p>
                                    </w:txbxContent>
                                  </wps:txbx>
                                  <wps:bodyPr spcFirstLastPara="1" wrap="square" lIns="457200" tIns="731500" rIns="457200" bIns="457200" anchor="b" anchorCtr="0">
                                    <a:noAutofit/>
                                  </wps:bodyPr>
                                </wps:wsp>
                                <wps:wsp>
                                  <wps:cNvPr id="13" name="Rectangle 13"/>
                                  <wps:cNvSpPr/>
                                  <wps:spPr>
                                    <a:xfrm>
                                      <a:off x="68" y="13716"/>
                                      <a:ext cx="68580" cy="27227"/>
                                    </a:xfrm>
                                    <a:prstGeom prst="rect">
                                      <a:avLst/>
                                    </a:prstGeom>
                                    <a:solidFill>
                                      <a:schemeClr val="lt1"/>
                                    </a:solidFill>
                                    <a:ln>
                                      <a:noFill/>
                                    </a:ln>
                                  </wps:spPr>
                                  <wps:txbx>
                                    <w:txbxContent>
                                      <w:p w14:paraId="4BFDD9FD" w14:textId="77777777" w:rsidR="00485150" w:rsidRDefault="00617757">
                                        <w:pPr>
                                          <w:spacing w:after="0" w:line="240" w:lineRule="auto"/>
                                          <w:jc w:val="center"/>
                                          <w:textDirection w:val="btLr"/>
                                        </w:pPr>
                                        <w:r>
                                          <w:rPr>
                                            <w:rFonts w:ascii="Cambria" w:eastAsia="Cambria" w:hAnsi="Cambria" w:cs="Cambria"/>
                                            <w:b/>
                                            <w:smallCaps/>
                                            <w:color w:val="4F81BD"/>
                                            <w:sz w:val="64"/>
                                          </w:rPr>
                                          <w:t>MÔN HỆ THỐNG THÔNG TIN PHỤC VỤ TRÍ TUỆ KINH DOANH</w:t>
                                        </w:r>
                                      </w:p>
                                    </w:txbxContent>
                                  </wps:txbx>
                                  <wps:bodyPr spcFirstLastPara="1" wrap="square" lIns="457200" tIns="91425" rIns="457200" bIns="91425" anchor="ctr" anchorCtr="0">
                                    <a:noAutofit/>
                                  </wps:bodyPr>
                                </wps:wsp>
                              </wpg:grpSp>
                            </wpg:grpSp>
                          </wpg:grpSp>
                        </wpg:grpSp>
                      </wpg:grpSp>
                    </wpg:wgp>
                  </a:graphicData>
                </a:graphic>
              </wp:anchor>
            </w:drawing>
          </mc:Choice>
          <mc:Fallback>
            <w:pict>
              <v:group w14:anchorId="21EB6A52" id="Group 161" o:spid="_x0000_s1026" style="position:absolute;left:0;text-align:left;margin-left:0;margin-top:0;width:539.4pt;height:719.8pt;z-index:-251658240;mso-wrap-distance-left:0;mso-wrap-distance-right:0;mso-position-horizontal:center;mso-position-horizontal-relative:page;mso-position-vertical:center;mso-position-vertical-relative:page" coordorigin="19208" coordsize="6850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">
                <v:group id="Group 1" o:spid="_x0000_s1027" style="position:absolute;left:19208;width:68503;height:75600" coordorigin="19208" coordsize="6850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9208;width:6850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664D2E1" w14:textId="77777777" w:rsidR="00485150" w:rsidRDefault="00485150">
                          <w:pPr>
                            <w:spacing w:after="0" w:line="240" w:lineRule="auto"/>
                            <w:textDirection w:val="btLr"/>
                          </w:pPr>
                        </w:p>
                      </w:txbxContent>
                    </v:textbox>
                  </v:rect>
                  <v:group id="Group 3" o:spid="_x0000_s1029" style="position:absolute;left:19208;width:68503;height:75600" coordorigin="19208" coordsize="6850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9208;width:6850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D49C380" w14:textId="77777777" w:rsidR="00485150" w:rsidRDefault="00485150">
                            <w:pPr>
                              <w:spacing w:after="0" w:line="240" w:lineRule="auto"/>
                              <w:textDirection w:val="btLr"/>
                            </w:pPr>
                          </w:p>
                        </w:txbxContent>
                      </v:textbox>
                    </v:rect>
                    <v:group id="Group 5" o:spid="_x0000_s1031" style="position:absolute;left:19208;width:68503;height:75600" coordorigin="19208" coordsize="6850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left:19208;width:6850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0CC74524" w14:textId="77777777" w:rsidR="00485150" w:rsidRDefault="00485150">
                              <w:pPr>
                                <w:spacing w:after="0" w:line="240" w:lineRule="auto"/>
                                <w:textDirection w:val="btLr"/>
                              </w:pPr>
                            </w:p>
                          </w:txbxContent>
                        </v:textbox>
                      </v:rect>
                      <v:group id="Group 7" o:spid="_x0000_s1033" style="position:absolute;left:19208;width:68503;height:75600" coordorigin="19208" coordsize="6850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4" style="position:absolute;left:19208;width:6850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404F2DE8" w14:textId="77777777" w:rsidR="00485150" w:rsidRDefault="00485150">
                                <w:pPr>
                                  <w:spacing w:after="0" w:line="240" w:lineRule="auto"/>
                                  <w:textDirection w:val="btLr"/>
                                </w:pPr>
                              </w:p>
                            </w:txbxContent>
                          </v:textbox>
                        </v:rect>
                        <v:group id="Group 9" o:spid="_x0000_s1035" style="position:absolute;left:19208;width:68503;height:75600" coordsize="68648,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36" style="position:absolute;width:68625;height:91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122112D8" w14:textId="77777777" w:rsidR="00485150" w:rsidRDefault="00485150">
                                  <w:pPr>
                                    <w:spacing w:after="0" w:line="240" w:lineRule="auto"/>
                                    <w:textDirection w:val="btLr"/>
                                  </w:pPr>
                                </w:p>
                              </w:txbxContent>
                            </v:textbox>
                          </v:rect>
                          <v:rect id="Rectangle 11" o:spid="_x0000_s103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" fillcolor="#4f81bd [3204]" stroked="f">
                            <v:textbox inset="2.53958mm,2.53958mm,2.53958mm,2.53958mm">
                              <w:txbxContent>
                                <w:p w14:paraId="3DD915C9" w14:textId="77777777" w:rsidR="00485150" w:rsidRDefault="00485150">
                                  <w:pPr>
                                    <w:spacing w:after="0" w:line="240" w:lineRule="auto"/>
                                    <w:textDirection w:val="btLr"/>
                                  </w:pPr>
                                </w:p>
                              </w:txbxContent>
                            </v:textbox>
                          </v:rect>
                          <v:rect id="Rectangle 12" o:spid="_x0000_s103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" fillcolor="#4f81bd [3204]" stroked="f">
                            <v:textbox inset="36pt,20.31944mm,36pt,36pt">
                              <w:txbxContent>
                                <w:p w14:paraId="5B21AC5C" w14:textId="77777777" w:rsidR="00485150" w:rsidRDefault="00617757">
                                  <w:pPr>
                                    <w:spacing w:before="120" w:after="0" w:line="240" w:lineRule="auto"/>
                                    <w:textDirection w:val="btLr"/>
                                  </w:pPr>
                                  <w:r>
                                    <w:rPr>
                                      <w:rFonts w:ascii="Calibri" w:eastAsia="Calibri" w:hAnsi="Calibri" w:cs="Calibri"/>
                                      <w:color w:val="FFFFFF"/>
                                    </w:rPr>
                                    <w:t>Nhóm sinh viên thực hiện:</w:t>
                                  </w:r>
                                </w:p>
                                <w:p w14:paraId="35DE1931" w14:textId="77777777" w:rsidR="00485150" w:rsidRDefault="00617757">
                                  <w:pPr>
                                    <w:spacing w:before="120" w:after="0" w:line="240" w:lineRule="auto"/>
                                    <w:textDirection w:val="btLr"/>
                                  </w:pPr>
                                  <w:r>
                                    <w:rPr>
                                      <w:rFonts w:ascii="Calibri" w:eastAsia="Calibri" w:hAnsi="Calibri" w:cs="Calibri"/>
                                      <w:color w:val="FFFFFF"/>
                                    </w:rPr>
                                    <w:t xml:space="preserve">                                                         1712558 </w:t>
                                  </w:r>
                                  <w:r>
                                    <w:rPr>
                                      <w:rFonts w:ascii="Calibri" w:eastAsia="Calibri" w:hAnsi="Calibri" w:cs="Calibri"/>
                                      <w:color w:val="FFFFFF"/>
                                    </w:rPr>
                                    <w:tab/>
                                    <w:t>Lê Phan Hoàng Linh</w:t>
                                  </w:r>
                                </w:p>
                                <w:p w14:paraId="2479497D" w14:textId="77777777" w:rsidR="00485150" w:rsidRDefault="00617757">
                                  <w:pPr>
                                    <w:spacing w:before="120" w:after="0" w:line="240" w:lineRule="auto"/>
                                    <w:textDirection w:val="btLr"/>
                                  </w:pPr>
                                  <w:r>
                                    <w:rPr>
                                      <w:rFonts w:ascii="Calibri" w:eastAsia="Calibri" w:hAnsi="Calibri" w:cs="Calibri"/>
                                      <w:color w:val="FFFFFF"/>
                                    </w:rPr>
                                    <w:t xml:space="preserve">                                                         1712733 </w:t>
                                  </w:r>
                                  <w:r>
                                    <w:rPr>
                                      <w:rFonts w:ascii="Calibri" w:eastAsia="Calibri" w:hAnsi="Calibri" w:cs="Calibri"/>
                                      <w:color w:val="FFFFFF"/>
                                    </w:rPr>
                                    <w:tab/>
                                    <w:t>Trần Phạm Khánh Sơn</w:t>
                                  </w:r>
                                </w:p>
                                <w:p w14:paraId="5C050E56" w14:textId="77777777" w:rsidR="00485150" w:rsidRDefault="00617757">
                                  <w:pPr>
                                    <w:spacing w:before="120" w:after="0" w:line="240" w:lineRule="auto"/>
                                    <w:textDirection w:val="btLr"/>
                                  </w:pPr>
                                  <w:r>
                                    <w:rPr>
                                      <w:rFonts w:ascii="Calibri" w:eastAsia="Calibri" w:hAnsi="Calibri" w:cs="Calibri"/>
                                      <w:color w:val="FFFFFF"/>
                                    </w:rPr>
                                    <w:t xml:space="preserve">                                                         1712808 </w:t>
                                  </w:r>
                                  <w:r>
                                    <w:rPr>
                                      <w:rFonts w:ascii="Calibri" w:eastAsia="Calibri" w:hAnsi="Calibri" w:cs="Calibri"/>
                                      <w:color w:val="FFFFFF"/>
                                    </w:rPr>
                                    <w:tab/>
                                    <w:t>Trần Thị Minh Thùy</w:t>
                                  </w:r>
                                </w:p>
                                <w:p w14:paraId="4903CF7C" w14:textId="77777777" w:rsidR="00485150" w:rsidRDefault="00617757">
                                  <w:pPr>
                                    <w:spacing w:before="120" w:after="0" w:line="240" w:lineRule="auto"/>
                                    <w:textDirection w:val="btLr"/>
                                  </w:pPr>
                                  <w:r>
                                    <w:rPr>
                                      <w:rFonts w:ascii="Calibri" w:eastAsia="Calibri" w:hAnsi="Calibri" w:cs="Calibri"/>
                                      <w:color w:val="FFFFFF"/>
                                    </w:rPr>
                                    <w:t xml:space="preserve">                                                         1712857</w:t>
                                  </w:r>
                                  <w:r>
                                    <w:rPr>
                                      <w:rFonts w:ascii="Calibri" w:eastAsia="Calibri" w:hAnsi="Calibri" w:cs="Calibri"/>
                                      <w:color w:val="FFFFFF"/>
                                    </w:rPr>
                                    <w:tab/>
                                    <w:t>Nguyễn Anh Tú</w:t>
                                  </w:r>
                                </w:p>
                                <w:p w14:paraId="323BA482" w14:textId="77777777" w:rsidR="00485150" w:rsidRDefault="00485150">
                                  <w:pPr>
                                    <w:spacing w:before="120" w:after="0" w:line="240" w:lineRule="auto"/>
                                    <w:textDirection w:val="btLr"/>
                                  </w:pPr>
                                </w:p>
                                <w:p w14:paraId="3522EE9C" w14:textId="77777777" w:rsidR="00485150" w:rsidRDefault="00617757">
                                  <w:pPr>
                                    <w:spacing w:before="120" w:after="0" w:line="240" w:lineRule="auto"/>
                                    <w:textDirection w:val="btLr"/>
                                  </w:pPr>
                                  <w:r>
                                    <w:rPr>
                                      <w:rFonts w:ascii="Calibri" w:eastAsia="Calibri" w:hAnsi="Calibri" w:cs="Calibri"/>
                                      <w:color w:val="FFFFFF"/>
                                    </w:rPr>
                                    <w:t>Gíao viên phụ trách:  Hồ Thị Hoàng Vy – Nguyễn Thị Như Anh</w:t>
                                  </w:r>
                                </w:p>
                                <w:p w14:paraId="1828B948" w14:textId="77777777" w:rsidR="00485150" w:rsidRDefault="00485150">
                                  <w:pPr>
                                    <w:spacing w:before="120" w:after="0" w:line="240" w:lineRule="auto"/>
                                    <w:textDirection w:val="btLr"/>
                                  </w:pPr>
                                </w:p>
                                <w:p w14:paraId="6D58B421" w14:textId="77777777" w:rsidR="00485150" w:rsidRDefault="00485150">
                                  <w:pPr>
                                    <w:spacing w:before="120" w:after="0" w:line="240" w:lineRule="auto"/>
                                    <w:textDirection w:val="btLr"/>
                                  </w:pPr>
                                </w:p>
                                <w:p w14:paraId="7F033FEF" w14:textId="77777777" w:rsidR="00485150" w:rsidRDefault="00617757">
                                  <w:pPr>
                                    <w:spacing w:before="120" w:after="0" w:line="240" w:lineRule="auto"/>
                                    <w:jc w:val="center"/>
                                    <w:textDirection w:val="btLr"/>
                                  </w:pPr>
                                  <w:r>
                                    <w:rPr>
                                      <w:rFonts w:ascii="Tahoma" w:eastAsia="Tahoma" w:hAnsi="Tahoma" w:cs="Tahoma"/>
                                      <w:smallCaps/>
                                      <w:color w:val="FFFFFF"/>
                                      <w:sz w:val="28"/>
                                    </w:rPr>
                                    <w:t>BÀI TẬP MÔN HỌC</w:t>
                                  </w:r>
                                  <w:r>
                                    <w:rPr>
                                      <w:rFonts w:ascii="Tahoma" w:eastAsia="Tahoma" w:hAnsi="Tahoma" w:cs="Tahoma"/>
                                      <w:color w:val="FFFFFF"/>
                                      <w:sz w:val="28"/>
                                    </w:rPr>
                                    <w:t>  - HỆ THỐNG THÔNG TIN PHỤC VỤ TRÍ TUỆ KINH DOANH</w:t>
                                  </w:r>
                                </w:p>
                                <w:p w14:paraId="3AB8AE08" w14:textId="77777777" w:rsidR="00485150" w:rsidRDefault="00617757">
                                  <w:pPr>
                                    <w:spacing w:before="120" w:after="0" w:line="240" w:lineRule="auto"/>
                                    <w:jc w:val="center"/>
                                    <w:textDirection w:val="btLr"/>
                                  </w:pPr>
                                  <w:r>
                                    <w:rPr>
                                      <w:rFonts w:ascii="Tahoma" w:eastAsia="Tahoma" w:hAnsi="Tahoma" w:cs="Tahoma"/>
                                      <w:color w:val="FFFFFF"/>
                                      <w:sz w:val="28"/>
                                    </w:rPr>
                                    <w:t>HỌC KỲ I – NĂM HỌC 2021-2022</w:t>
                                  </w:r>
                                </w:p>
                              </w:txbxContent>
                            </v:textbox>
                          </v:rect>
                          <v:rect id="Rectangle 13" o:spid="_x0000_s1039"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" fillcolor="white [3201]" stroked="f">
                            <v:textbox inset="36pt,2.53958mm,36pt,2.53958mm">
                              <w:txbxContent>
                                <w:p w14:paraId="4BFDD9FD" w14:textId="77777777" w:rsidR="00485150" w:rsidRDefault="00617757">
                                  <w:pPr>
                                    <w:spacing w:after="0" w:line="240" w:lineRule="auto"/>
                                    <w:jc w:val="center"/>
                                    <w:textDirection w:val="btLr"/>
                                  </w:pPr>
                                  <w:r>
                                    <w:rPr>
                                      <w:rFonts w:ascii="Cambria" w:eastAsia="Cambria" w:hAnsi="Cambria" w:cs="Cambria"/>
                                      <w:b/>
                                      <w:smallCaps/>
                                      <w:color w:val="4F81BD"/>
                                      <w:sz w:val="64"/>
                                    </w:rPr>
                                    <w:t>MÔN HỆ THỐNG THÔNG TIN PHỤC VỤ TRÍ TUỆ KINH DOANH</w:t>
                                  </w:r>
                                </w:p>
                              </w:txbxContent>
                            </v:textbox>
                          </v:rect>
                        </v:group>
                      </v:group>
                    </v:group>
                  </v:group>
                </v:group>
                <w10:wrap anchorx="page" anchory="page"/>
              </v:group>
            </w:pict>
          </mc:Fallback>
        </mc:AlternateContent>
      </w:r>
      <w:r w:rsidR="00617757" w:rsidRPr="0053242C">
        <w:rPr>
          <w:rFonts w:ascii="Times New Roman" w:hAnsi="Times New Roman" w:cs="Times New Roman"/>
          <w:b/>
          <w:color w:val="FFFFFF"/>
        </w:rPr>
        <w:t>ĐẠI HỌC KHOA HỌC TỰ NHIÊN, ĐẠI HỌC QUỐC GIA TP HCM</w:t>
      </w:r>
      <w:r w:rsidR="00617757" w:rsidRPr="0053242C">
        <w:rPr>
          <w:rFonts w:ascii="Times New Roman" w:hAnsi="Times New Roman" w:cs="Times New Roman"/>
        </w:rPr>
        <w:br w:type="page"/>
      </w:r>
    </w:p>
    <w:p w14:paraId="29BAE25C" w14:textId="77777777" w:rsidR="00485150" w:rsidRPr="0053242C" w:rsidRDefault="00617757" w:rsidP="008C6C5E">
      <w:pPr>
        <w:spacing w:afterLines="120" w:after="288" w:line="360" w:lineRule="auto"/>
        <w:jc w:val="center"/>
        <w:rPr>
          <w:rFonts w:ascii="Times New Roman" w:eastAsia="Tahoma" w:hAnsi="Times New Roman" w:cs="Times New Roman"/>
          <w:b/>
          <w:sz w:val="30"/>
          <w:szCs w:val="30"/>
        </w:rPr>
      </w:pPr>
      <w:r w:rsidRPr="0053242C">
        <w:rPr>
          <w:rFonts w:ascii="Times New Roman" w:eastAsia="Tahoma" w:hAnsi="Times New Roman" w:cs="Times New Roman"/>
          <w:b/>
          <w:sz w:val="30"/>
          <w:szCs w:val="30"/>
        </w:rPr>
        <w:lastRenderedPageBreak/>
        <w:t>BẢNG PHÂN CÔNG CHI TIẾT</w:t>
      </w:r>
    </w:p>
    <w:tbl>
      <w:tblPr>
        <w:tblW w:w="964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144" w:type="dxa"/>
          <w:left w:w="115" w:type="dxa"/>
          <w:bottom w:w="144" w:type="dxa"/>
          <w:right w:w="115" w:type="dxa"/>
        </w:tblCellMar>
        <w:tblLook w:val="0000" w:firstRow="0" w:lastRow="0" w:firstColumn="0" w:lastColumn="0" w:noHBand="0" w:noVBand="0"/>
      </w:tblPr>
      <w:tblGrid>
        <w:gridCol w:w="1615"/>
        <w:gridCol w:w="2848"/>
        <w:gridCol w:w="5177"/>
      </w:tblGrid>
      <w:tr w:rsidR="00485150" w:rsidRPr="0053242C" w14:paraId="3D5B382D" w14:textId="77777777" w:rsidTr="008118FA">
        <w:trPr>
          <w:trHeight w:val="575"/>
        </w:trPr>
        <w:tc>
          <w:tcPr>
            <w:tcW w:w="161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8AA237" w14:textId="77777777" w:rsidR="00485150" w:rsidRPr="0053242C" w:rsidRDefault="00617757" w:rsidP="008C6C5E">
            <w:pPr>
              <w:spacing w:afterLines="120" w:after="288" w:line="360" w:lineRule="auto"/>
              <w:jc w:val="center"/>
              <w:rPr>
                <w:rFonts w:ascii="Times New Roman" w:eastAsia="Times New Roman" w:hAnsi="Times New Roman" w:cs="Times New Roman"/>
                <w:b/>
                <w:sz w:val="28"/>
                <w:szCs w:val="28"/>
              </w:rPr>
            </w:pPr>
            <w:r w:rsidRPr="0053242C">
              <w:rPr>
                <w:rFonts w:ascii="Times New Roman" w:eastAsia="Times New Roman" w:hAnsi="Times New Roman" w:cs="Times New Roman"/>
                <w:b/>
                <w:sz w:val="28"/>
                <w:szCs w:val="28"/>
              </w:rPr>
              <w:t>MSSV</w:t>
            </w:r>
          </w:p>
        </w:tc>
        <w:tc>
          <w:tcPr>
            <w:tcW w:w="28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7DD3B3" w14:textId="77777777" w:rsidR="00485150" w:rsidRPr="0053242C" w:rsidRDefault="00617757" w:rsidP="008C6C5E">
            <w:pPr>
              <w:spacing w:afterLines="120" w:after="288" w:line="360" w:lineRule="auto"/>
              <w:jc w:val="center"/>
              <w:rPr>
                <w:rFonts w:ascii="Times New Roman" w:eastAsia="Times New Roman" w:hAnsi="Times New Roman" w:cs="Times New Roman"/>
                <w:b/>
                <w:sz w:val="28"/>
                <w:szCs w:val="28"/>
              </w:rPr>
            </w:pPr>
            <w:r w:rsidRPr="0053242C">
              <w:rPr>
                <w:rFonts w:ascii="Times New Roman" w:eastAsia="Times New Roman" w:hAnsi="Times New Roman" w:cs="Times New Roman"/>
                <w:b/>
                <w:sz w:val="28"/>
                <w:szCs w:val="28"/>
              </w:rPr>
              <w:t>Họ tên</w:t>
            </w:r>
          </w:p>
        </w:tc>
        <w:tc>
          <w:tcPr>
            <w:tcW w:w="51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C2F4AF3" w14:textId="77777777" w:rsidR="00485150" w:rsidRPr="0053242C" w:rsidRDefault="00617757" w:rsidP="008C6C5E">
            <w:pPr>
              <w:spacing w:afterLines="120" w:after="288" w:line="360" w:lineRule="auto"/>
              <w:jc w:val="center"/>
              <w:rPr>
                <w:rFonts w:ascii="Times New Roman" w:eastAsia="Times New Roman" w:hAnsi="Times New Roman" w:cs="Times New Roman"/>
                <w:b/>
                <w:sz w:val="28"/>
                <w:szCs w:val="28"/>
              </w:rPr>
            </w:pPr>
            <w:r w:rsidRPr="0053242C">
              <w:rPr>
                <w:rFonts w:ascii="Times New Roman" w:eastAsia="Times New Roman" w:hAnsi="Times New Roman" w:cs="Times New Roman"/>
                <w:b/>
                <w:sz w:val="28"/>
                <w:szCs w:val="28"/>
              </w:rPr>
              <w:t>Phân công công việc</w:t>
            </w:r>
          </w:p>
        </w:tc>
      </w:tr>
      <w:tr w:rsidR="00485150" w:rsidRPr="0053242C" w14:paraId="4444FEDC" w14:textId="77777777" w:rsidTr="008118FA">
        <w:trPr>
          <w:trHeight w:val="1763"/>
        </w:trPr>
        <w:tc>
          <w:tcPr>
            <w:tcW w:w="1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tcPr>
          <w:p w14:paraId="6F86DF66" w14:textId="77777777" w:rsidR="00485150" w:rsidRPr="0053242C" w:rsidRDefault="00617757" w:rsidP="008C6C5E">
            <w:pPr>
              <w:spacing w:afterLines="120" w:after="288" w:line="360" w:lineRule="auto"/>
              <w:jc w:val="center"/>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1712558</w:t>
            </w:r>
          </w:p>
        </w:tc>
        <w:tc>
          <w:tcPr>
            <w:tcW w:w="284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tcPr>
          <w:p w14:paraId="24355015" w14:textId="77777777" w:rsidR="00485150" w:rsidRPr="0053242C" w:rsidRDefault="00617757" w:rsidP="008C6C5E">
            <w:pPr>
              <w:spacing w:afterLines="120" w:after="288" w:line="360" w:lineRule="auto"/>
              <w:jc w:val="center"/>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Lê Phan Hoàng Linh</w:t>
            </w:r>
          </w:p>
        </w:tc>
        <w:tc>
          <w:tcPr>
            <w:tcW w:w="5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tcPr>
          <w:p w14:paraId="5B020924" w14:textId="1371E8E1" w:rsidR="23148026" w:rsidRPr="0053242C" w:rsidRDefault="23148026" w:rsidP="008118FA">
            <w:pPr>
              <w:pStyle w:val="ListParagraph"/>
              <w:numPr>
                <w:ilvl w:val="0"/>
                <w:numId w:val="26"/>
              </w:numPr>
              <w:spacing w:afterLines="120" w:after="288" w:line="360" w:lineRule="auto"/>
              <w:rPr>
                <w:rFonts w:ascii="Times New Roman" w:eastAsia="Times New Roman" w:hAnsi="Times New Roman" w:cs="Times New Roman"/>
                <w:color w:val="000000" w:themeColor="text1"/>
                <w:sz w:val="28"/>
                <w:szCs w:val="28"/>
              </w:rPr>
            </w:pPr>
            <w:r w:rsidRPr="0053242C">
              <w:rPr>
                <w:rFonts w:ascii="Times New Roman" w:eastAsia="Times New Roman" w:hAnsi="Times New Roman" w:cs="Times New Roman"/>
                <w:color w:val="000000" w:themeColor="text1"/>
                <w:sz w:val="28"/>
                <w:szCs w:val="28"/>
              </w:rPr>
              <w:t>Thực hiện thiết kế DDS</w:t>
            </w:r>
          </w:p>
          <w:p w14:paraId="5098A83F" w14:textId="51AE41A1" w:rsidR="00485150" w:rsidRPr="0053242C" w:rsidRDefault="15450845" w:rsidP="008118FA">
            <w:pPr>
              <w:pStyle w:val="ListParagraph"/>
              <w:numPr>
                <w:ilvl w:val="0"/>
                <w:numId w:val="26"/>
              </w:numPr>
              <w:tabs>
                <w:tab w:val="right" w:pos="9350"/>
              </w:tabs>
              <w:spacing w:afterLines="120" w:after="288" w:line="360" w:lineRule="auto"/>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Thực hiện OLAP</w:t>
            </w:r>
          </w:p>
          <w:p w14:paraId="2C4DEB34" w14:textId="1C5C058A" w:rsidR="006D45E2" w:rsidRPr="0053242C" w:rsidRDefault="6618D587" w:rsidP="008118FA">
            <w:pPr>
              <w:pStyle w:val="ListParagraph"/>
              <w:numPr>
                <w:ilvl w:val="0"/>
                <w:numId w:val="26"/>
              </w:numPr>
              <w:tabs>
                <w:tab w:val="right" w:pos="9350"/>
              </w:tabs>
              <w:spacing w:afterLines="120" w:after="288" w:line="360" w:lineRule="auto"/>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Thực hiện</w:t>
            </w:r>
            <w:r w:rsidR="15450845" w:rsidRPr="0053242C">
              <w:rPr>
                <w:rFonts w:ascii="Times New Roman" w:eastAsia="Times New Roman" w:hAnsi="Times New Roman" w:cs="Times New Roman"/>
                <w:sz w:val="28"/>
                <w:szCs w:val="28"/>
              </w:rPr>
              <w:t xml:space="preserve"> data mining</w:t>
            </w:r>
          </w:p>
        </w:tc>
      </w:tr>
      <w:tr w:rsidR="00485150" w:rsidRPr="0053242C" w14:paraId="4F35E861" w14:textId="77777777" w:rsidTr="008118FA">
        <w:trPr>
          <w:trHeight w:val="262"/>
        </w:trPr>
        <w:tc>
          <w:tcPr>
            <w:tcW w:w="1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vAlign w:val="center"/>
          </w:tcPr>
          <w:p w14:paraId="25F21703" w14:textId="77777777" w:rsidR="00485150" w:rsidRPr="0053242C" w:rsidRDefault="00617757" w:rsidP="008C6C5E">
            <w:pPr>
              <w:spacing w:afterLines="120" w:after="288" w:line="360" w:lineRule="auto"/>
              <w:jc w:val="center"/>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1712733</w:t>
            </w:r>
          </w:p>
        </w:tc>
        <w:tc>
          <w:tcPr>
            <w:tcW w:w="284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vAlign w:val="center"/>
          </w:tcPr>
          <w:p w14:paraId="5369A6CE" w14:textId="77777777" w:rsidR="00485150" w:rsidRPr="0053242C" w:rsidRDefault="00617757" w:rsidP="008C6C5E">
            <w:pPr>
              <w:spacing w:afterLines="120" w:after="288" w:line="360" w:lineRule="auto"/>
              <w:jc w:val="center"/>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Trần Phạm Khánh Sơn</w:t>
            </w:r>
          </w:p>
        </w:tc>
        <w:tc>
          <w:tcPr>
            <w:tcW w:w="5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vAlign w:val="center"/>
          </w:tcPr>
          <w:p w14:paraId="48D41E80" w14:textId="69F23A42" w:rsidR="00485150" w:rsidRPr="0053242C" w:rsidRDefault="15450845" w:rsidP="008118FA">
            <w:pPr>
              <w:pStyle w:val="ListParagraph"/>
              <w:numPr>
                <w:ilvl w:val="0"/>
                <w:numId w:val="27"/>
              </w:numPr>
              <w:pBdr>
                <w:top w:val="none" w:sz="0" w:space="0" w:color="000000"/>
                <w:left w:val="none" w:sz="0" w:space="0" w:color="000000"/>
                <w:bottom w:val="none" w:sz="0" w:space="0" w:color="000000"/>
                <w:right w:val="none" w:sz="0" w:space="0" w:color="000000"/>
                <w:between w:val="none" w:sz="0" w:space="0" w:color="000000"/>
              </w:pBdr>
              <w:spacing w:afterLines="120" w:after="288" w:line="360" w:lineRule="auto"/>
              <w:rPr>
                <w:rFonts w:ascii="Times New Roman" w:eastAsia="Times New Roman" w:hAnsi="Times New Roman" w:cs="Times New Roman"/>
                <w:color w:val="000000" w:themeColor="text1"/>
                <w:sz w:val="28"/>
                <w:szCs w:val="28"/>
              </w:rPr>
            </w:pPr>
            <w:r w:rsidRPr="0053242C">
              <w:rPr>
                <w:rFonts w:ascii="Times New Roman" w:eastAsia="Times New Roman" w:hAnsi="Times New Roman" w:cs="Times New Roman"/>
                <w:color w:val="000000" w:themeColor="text1"/>
                <w:sz w:val="28"/>
                <w:szCs w:val="28"/>
              </w:rPr>
              <w:t>Thực hiện thiết kế NDS và DDS</w:t>
            </w:r>
          </w:p>
          <w:p w14:paraId="6E3FB96F" w14:textId="602BBE33" w:rsidR="0B9D511E" w:rsidRPr="0053242C" w:rsidRDefault="0B9D511E" w:rsidP="008118FA">
            <w:pPr>
              <w:pStyle w:val="ListParagraph"/>
              <w:numPr>
                <w:ilvl w:val="0"/>
                <w:numId w:val="27"/>
              </w:numPr>
              <w:pBdr>
                <w:top w:val="none" w:sz="0" w:space="0" w:color="000000"/>
                <w:left w:val="none" w:sz="0" w:space="0" w:color="000000"/>
                <w:bottom w:val="none" w:sz="0" w:space="0" w:color="000000"/>
                <w:right w:val="none" w:sz="0" w:space="0" w:color="000000"/>
                <w:between w:val="none" w:sz="0" w:space="0" w:color="000000"/>
              </w:pBdr>
              <w:tabs>
                <w:tab w:val="right" w:pos="9350"/>
              </w:tabs>
              <w:spacing w:afterLines="120" w:after="288" w:line="360" w:lineRule="auto"/>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ETL dữ liệu từ Stage vào NDS</w:t>
            </w:r>
          </w:p>
          <w:p w14:paraId="60E2DE4D" w14:textId="2971CD8F" w:rsidR="78938666" w:rsidRPr="0053242C" w:rsidRDefault="78938666" w:rsidP="008118FA">
            <w:pPr>
              <w:pStyle w:val="ListParagraph"/>
              <w:numPr>
                <w:ilvl w:val="0"/>
                <w:numId w:val="27"/>
              </w:numPr>
              <w:pBdr>
                <w:top w:val="none" w:sz="0" w:space="0" w:color="000000"/>
                <w:left w:val="none" w:sz="0" w:space="0" w:color="000000"/>
                <w:bottom w:val="none" w:sz="0" w:space="0" w:color="000000"/>
                <w:right w:val="none" w:sz="0" w:space="0" w:color="000000"/>
                <w:between w:val="none" w:sz="0" w:space="0" w:color="000000"/>
              </w:pBdr>
              <w:tabs>
                <w:tab w:val="right" w:pos="9350"/>
              </w:tabs>
              <w:spacing w:afterLines="120" w:after="288" w:line="360" w:lineRule="auto"/>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ETL dữ liệu từ NDS</w:t>
            </w:r>
            <w:r w:rsidR="62312F39" w:rsidRPr="0053242C">
              <w:rPr>
                <w:rFonts w:ascii="Times New Roman" w:eastAsia="Times New Roman" w:hAnsi="Times New Roman" w:cs="Times New Roman"/>
                <w:sz w:val="28"/>
                <w:szCs w:val="28"/>
              </w:rPr>
              <w:t xml:space="preserve"> vào DDS</w:t>
            </w:r>
          </w:p>
          <w:p w14:paraId="17310913" w14:textId="3A5DD62A" w:rsidR="00485150" w:rsidRPr="0053242C" w:rsidRDefault="23148026" w:rsidP="008118FA">
            <w:pPr>
              <w:pStyle w:val="ListParagraph"/>
              <w:numPr>
                <w:ilvl w:val="0"/>
                <w:numId w:val="27"/>
              </w:numPr>
              <w:pBdr>
                <w:top w:val="none" w:sz="0" w:space="0" w:color="000000"/>
                <w:left w:val="none" w:sz="0" w:space="0" w:color="000000"/>
                <w:bottom w:val="none" w:sz="0" w:space="0" w:color="000000"/>
                <w:right w:val="none" w:sz="0" w:space="0" w:color="000000"/>
                <w:between w:val="none" w:sz="0" w:space="0" w:color="000000"/>
              </w:pBdr>
              <w:spacing w:afterLines="120" w:after="288" w:line="360" w:lineRule="auto"/>
              <w:rPr>
                <w:rFonts w:ascii="Times New Roman" w:eastAsia="Times New Roman" w:hAnsi="Times New Roman" w:cs="Times New Roman"/>
                <w:sz w:val="28"/>
                <w:szCs w:val="28"/>
              </w:rPr>
            </w:pPr>
            <w:r w:rsidRPr="0053242C">
              <w:rPr>
                <w:rFonts w:ascii="Times New Roman" w:eastAsia="Times New Roman" w:hAnsi="Times New Roman" w:cs="Times New Roman"/>
                <w:color w:val="000000" w:themeColor="text1"/>
                <w:sz w:val="28"/>
                <w:szCs w:val="28"/>
              </w:rPr>
              <w:t>Thực hiện refresh data</w:t>
            </w:r>
          </w:p>
        </w:tc>
      </w:tr>
      <w:tr w:rsidR="00485150" w:rsidRPr="0053242C" w14:paraId="5A048C2B" w14:textId="77777777" w:rsidTr="008118FA">
        <w:trPr>
          <w:trHeight w:val="1925"/>
        </w:trPr>
        <w:tc>
          <w:tcPr>
            <w:tcW w:w="1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vAlign w:val="center"/>
          </w:tcPr>
          <w:p w14:paraId="6220C035" w14:textId="77777777" w:rsidR="00485150" w:rsidRPr="0053242C" w:rsidRDefault="00617757" w:rsidP="008C6C5E">
            <w:pPr>
              <w:spacing w:afterLines="120" w:after="288" w:line="360" w:lineRule="auto"/>
              <w:jc w:val="center"/>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1712808</w:t>
            </w:r>
          </w:p>
        </w:tc>
        <w:tc>
          <w:tcPr>
            <w:tcW w:w="284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vAlign w:val="center"/>
          </w:tcPr>
          <w:p w14:paraId="1D7A8B78" w14:textId="77777777" w:rsidR="00485150" w:rsidRPr="0053242C" w:rsidRDefault="00617757" w:rsidP="008C6C5E">
            <w:pPr>
              <w:spacing w:afterLines="120" w:after="288" w:line="360" w:lineRule="auto"/>
              <w:jc w:val="center"/>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Trần Thị Minh Thùy</w:t>
            </w:r>
          </w:p>
        </w:tc>
        <w:tc>
          <w:tcPr>
            <w:tcW w:w="5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vAlign w:val="center"/>
          </w:tcPr>
          <w:p w14:paraId="586F0204" w14:textId="27D28A73" w:rsidR="00485150" w:rsidRPr="0053242C" w:rsidRDefault="6618D587" w:rsidP="008118FA">
            <w:pPr>
              <w:pStyle w:val="ListParagraph"/>
              <w:numPr>
                <w:ilvl w:val="0"/>
                <w:numId w:val="28"/>
              </w:numPr>
              <w:tabs>
                <w:tab w:val="right" w:pos="9350"/>
              </w:tabs>
              <w:spacing w:afterLines="120" w:after="288" w:line="360" w:lineRule="auto"/>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Thực hiện thiết kế NDS</w:t>
            </w:r>
          </w:p>
          <w:p w14:paraId="5700D848" w14:textId="4FE89A18" w:rsidR="006D45E2" w:rsidRPr="0053242C" w:rsidRDefault="62312F39" w:rsidP="008118FA">
            <w:pPr>
              <w:pStyle w:val="ListParagraph"/>
              <w:numPr>
                <w:ilvl w:val="0"/>
                <w:numId w:val="28"/>
              </w:numPr>
              <w:tabs>
                <w:tab w:val="right" w:pos="9350"/>
              </w:tabs>
              <w:spacing w:afterLines="120" w:after="288" w:line="360" w:lineRule="auto"/>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ETL</w:t>
            </w:r>
            <w:r w:rsidR="006D45E2" w:rsidRPr="0053242C">
              <w:rPr>
                <w:rFonts w:ascii="Times New Roman" w:eastAsia="Times New Roman" w:hAnsi="Times New Roman" w:cs="Times New Roman"/>
                <w:sz w:val="28"/>
                <w:szCs w:val="28"/>
              </w:rPr>
              <w:t xml:space="preserve"> dữ liệu </w:t>
            </w:r>
            <w:r w:rsidRPr="0053242C">
              <w:rPr>
                <w:rFonts w:ascii="Times New Roman" w:eastAsia="Times New Roman" w:hAnsi="Times New Roman" w:cs="Times New Roman"/>
                <w:sz w:val="28"/>
                <w:szCs w:val="28"/>
              </w:rPr>
              <w:t xml:space="preserve">từ Stage </w:t>
            </w:r>
            <w:r w:rsidR="006D45E2" w:rsidRPr="0053242C">
              <w:rPr>
                <w:rFonts w:ascii="Times New Roman" w:eastAsia="Times New Roman" w:hAnsi="Times New Roman" w:cs="Times New Roman"/>
                <w:sz w:val="28"/>
                <w:szCs w:val="28"/>
              </w:rPr>
              <w:t>vào NDS</w:t>
            </w:r>
          </w:p>
          <w:p w14:paraId="7661B716" w14:textId="78DACDFB" w:rsidR="00485150" w:rsidRPr="0053242C" w:rsidRDefault="62312F39" w:rsidP="008118FA">
            <w:pPr>
              <w:pStyle w:val="ListParagraph"/>
              <w:numPr>
                <w:ilvl w:val="0"/>
                <w:numId w:val="28"/>
              </w:numPr>
              <w:tabs>
                <w:tab w:val="right" w:pos="9350"/>
              </w:tabs>
              <w:spacing w:afterLines="120" w:after="288" w:line="360" w:lineRule="auto"/>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ETL dữ liệu từ Source vào Stage</w:t>
            </w:r>
          </w:p>
          <w:p w14:paraId="014548C0" w14:textId="0E6A3988" w:rsidR="00485150" w:rsidRPr="0053242C" w:rsidRDefault="0B9D511E" w:rsidP="008118FA">
            <w:pPr>
              <w:pStyle w:val="ListParagraph"/>
              <w:numPr>
                <w:ilvl w:val="0"/>
                <w:numId w:val="28"/>
              </w:numPr>
              <w:tabs>
                <w:tab w:val="right" w:pos="9350"/>
              </w:tabs>
              <w:spacing w:afterLines="120" w:after="288" w:line="360" w:lineRule="auto"/>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Visualize dữ liệu</w:t>
            </w:r>
          </w:p>
        </w:tc>
      </w:tr>
      <w:tr w:rsidR="00485150" w:rsidRPr="0053242C" w14:paraId="50C60781" w14:textId="77777777" w:rsidTr="008118FA">
        <w:trPr>
          <w:trHeight w:val="262"/>
        </w:trPr>
        <w:tc>
          <w:tcPr>
            <w:tcW w:w="1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vAlign w:val="center"/>
          </w:tcPr>
          <w:p w14:paraId="7B824415" w14:textId="77777777" w:rsidR="00485150" w:rsidRPr="0053242C" w:rsidRDefault="00617757" w:rsidP="008C6C5E">
            <w:pPr>
              <w:spacing w:afterLines="120" w:after="288" w:line="360" w:lineRule="auto"/>
              <w:jc w:val="center"/>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1712857</w:t>
            </w:r>
          </w:p>
        </w:tc>
        <w:tc>
          <w:tcPr>
            <w:tcW w:w="284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vAlign w:val="center"/>
          </w:tcPr>
          <w:p w14:paraId="4F7AC59A" w14:textId="77777777" w:rsidR="00485150" w:rsidRPr="0053242C" w:rsidRDefault="00617757" w:rsidP="008C6C5E">
            <w:pPr>
              <w:spacing w:afterLines="120" w:after="288" w:line="360" w:lineRule="auto"/>
              <w:jc w:val="center"/>
              <w:rPr>
                <w:rFonts w:ascii="Times New Roman" w:eastAsia="Times New Roman" w:hAnsi="Times New Roman" w:cs="Times New Roman"/>
                <w:sz w:val="28"/>
                <w:szCs w:val="28"/>
              </w:rPr>
            </w:pPr>
            <w:r w:rsidRPr="0053242C">
              <w:rPr>
                <w:rFonts w:ascii="Times New Roman" w:eastAsia="Times New Roman" w:hAnsi="Times New Roman" w:cs="Times New Roman"/>
                <w:sz w:val="28"/>
                <w:szCs w:val="28"/>
              </w:rPr>
              <w:t>Nguyễn Anh Tú</w:t>
            </w:r>
          </w:p>
        </w:tc>
        <w:tc>
          <w:tcPr>
            <w:tcW w:w="5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15" w:type="dxa"/>
              <w:bottom w:w="144" w:type="dxa"/>
              <w:right w:w="115" w:type="dxa"/>
            </w:tcMar>
            <w:vAlign w:val="center"/>
          </w:tcPr>
          <w:p w14:paraId="0C33CDBE" w14:textId="5F1BFADB" w:rsidR="62312F39" w:rsidRPr="0053242C" w:rsidRDefault="62312F39" w:rsidP="008118FA">
            <w:pPr>
              <w:pStyle w:val="ListParagraph"/>
              <w:numPr>
                <w:ilvl w:val="0"/>
                <w:numId w:val="29"/>
              </w:numPr>
              <w:spacing w:afterLines="120" w:after="288" w:line="360" w:lineRule="auto"/>
              <w:rPr>
                <w:rFonts w:ascii="Times New Roman" w:eastAsia="Times New Roman" w:hAnsi="Times New Roman" w:cs="Times New Roman"/>
                <w:color w:val="000000" w:themeColor="text1"/>
                <w:sz w:val="28"/>
                <w:szCs w:val="28"/>
              </w:rPr>
            </w:pPr>
            <w:r w:rsidRPr="0053242C">
              <w:rPr>
                <w:rFonts w:ascii="Times New Roman" w:eastAsia="Times New Roman" w:hAnsi="Times New Roman" w:cs="Times New Roman"/>
                <w:color w:val="000000" w:themeColor="text1"/>
                <w:sz w:val="28"/>
                <w:szCs w:val="28"/>
              </w:rPr>
              <w:t xml:space="preserve">Mô tả </w:t>
            </w:r>
            <w:r w:rsidR="008118FA" w:rsidRPr="0053242C">
              <w:rPr>
                <w:rFonts w:ascii="Times New Roman" w:eastAsia="Times New Roman" w:hAnsi="Times New Roman" w:cs="Times New Roman"/>
                <w:color w:val="000000" w:themeColor="text1"/>
                <w:sz w:val="28"/>
                <w:szCs w:val="28"/>
              </w:rPr>
              <w:t>data</w:t>
            </w:r>
            <w:r w:rsidR="23148026" w:rsidRPr="0053242C">
              <w:rPr>
                <w:rFonts w:ascii="Times New Roman" w:eastAsia="Times New Roman" w:hAnsi="Times New Roman" w:cs="Times New Roman"/>
                <w:color w:val="000000" w:themeColor="text1"/>
                <w:sz w:val="28"/>
                <w:szCs w:val="28"/>
              </w:rPr>
              <w:t>, profiling</w:t>
            </w:r>
            <w:r w:rsidR="008118FA" w:rsidRPr="0053242C">
              <w:rPr>
                <w:rFonts w:ascii="Times New Roman" w:eastAsia="Times New Roman" w:hAnsi="Times New Roman" w:cs="Times New Roman"/>
                <w:color w:val="000000" w:themeColor="text1"/>
                <w:sz w:val="28"/>
                <w:szCs w:val="28"/>
              </w:rPr>
              <w:t xml:space="preserve"> data</w:t>
            </w:r>
          </w:p>
          <w:p w14:paraId="7DE7AC78" w14:textId="4EFDFA13" w:rsidR="00485150" w:rsidRPr="0053242C" w:rsidRDefault="008118FA" w:rsidP="008118FA">
            <w:pPr>
              <w:pStyle w:val="ListParagraph"/>
              <w:numPr>
                <w:ilvl w:val="0"/>
                <w:numId w:val="29"/>
              </w:numPr>
              <w:spacing w:afterLines="120" w:after="288" w:line="360" w:lineRule="auto"/>
              <w:rPr>
                <w:rFonts w:ascii="Times New Roman" w:eastAsia="Times New Roman" w:hAnsi="Times New Roman" w:cs="Times New Roman"/>
                <w:color w:val="000000" w:themeColor="text1"/>
                <w:sz w:val="28"/>
                <w:szCs w:val="28"/>
              </w:rPr>
            </w:pPr>
            <w:r w:rsidRPr="0053242C">
              <w:rPr>
                <w:rFonts w:ascii="Times New Roman" w:eastAsia="Times New Roman" w:hAnsi="Times New Roman" w:cs="Times New Roman"/>
                <w:color w:val="000000" w:themeColor="text1"/>
                <w:sz w:val="28"/>
                <w:szCs w:val="28"/>
              </w:rPr>
              <w:t>Thiết kế + Nạp data</w:t>
            </w:r>
            <w:r w:rsidR="15450845" w:rsidRPr="0053242C">
              <w:rPr>
                <w:rFonts w:ascii="Times New Roman" w:eastAsia="Times New Roman" w:hAnsi="Times New Roman" w:cs="Times New Roman"/>
                <w:color w:val="000000" w:themeColor="text1"/>
                <w:sz w:val="28"/>
                <w:szCs w:val="28"/>
              </w:rPr>
              <w:t xml:space="preserve"> vào NDS</w:t>
            </w:r>
            <w:r w:rsidRPr="0053242C">
              <w:rPr>
                <w:rFonts w:ascii="Times New Roman" w:eastAsia="Times New Roman" w:hAnsi="Times New Roman" w:cs="Times New Roman"/>
                <w:color w:val="000000" w:themeColor="text1"/>
                <w:sz w:val="28"/>
                <w:szCs w:val="28"/>
              </w:rPr>
              <w:t>,</w:t>
            </w:r>
            <w:r w:rsidR="15450845" w:rsidRPr="0053242C">
              <w:rPr>
                <w:rFonts w:ascii="Times New Roman" w:eastAsia="Times New Roman" w:hAnsi="Times New Roman" w:cs="Times New Roman"/>
                <w:color w:val="000000" w:themeColor="text1"/>
                <w:sz w:val="28"/>
                <w:szCs w:val="28"/>
              </w:rPr>
              <w:t>DDS</w:t>
            </w:r>
          </w:p>
          <w:p w14:paraId="071CED27" w14:textId="34C8BF9C" w:rsidR="00485150" w:rsidRPr="0053242C" w:rsidRDefault="008118FA" w:rsidP="008118FA">
            <w:pPr>
              <w:pStyle w:val="ListParagraph"/>
              <w:numPr>
                <w:ilvl w:val="0"/>
                <w:numId w:val="29"/>
              </w:numPr>
              <w:spacing w:afterLines="120" w:after="288" w:line="360" w:lineRule="auto"/>
              <w:rPr>
                <w:rFonts w:ascii="Times New Roman" w:eastAsia="Times New Roman" w:hAnsi="Times New Roman" w:cs="Times New Roman"/>
                <w:color w:val="000000" w:themeColor="text1"/>
                <w:sz w:val="28"/>
                <w:szCs w:val="28"/>
              </w:rPr>
            </w:pPr>
            <w:r w:rsidRPr="0053242C">
              <w:rPr>
                <w:rFonts w:ascii="Times New Roman" w:eastAsia="Times New Roman" w:hAnsi="Times New Roman" w:cs="Times New Roman"/>
                <w:color w:val="000000" w:themeColor="text1"/>
                <w:sz w:val="28"/>
                <w:szCs w:val="28"/>
              </w:rPr>
              <w:t xml:space="preserve">Visualize </w:t>
            </w:r>
            <w:r w:rsidR="45B23A83" w:rsidRPr="0053242C">
              <w:rPr>
                <w:rFonts w:ascii="Times New Roman" w:eastAsia="Times New Roman" w:hAnsi="Times New Roman" w:cs="Times New Roman"/>
                <w:color w:val="000000" w:themeColor="text1"/>
                <w:sz w:val="28"/>
                <w:szCs w:val="28"/>
              </w:rPr>
              <w:t>, MDX</w:t>
            </w:r>
          </w:p>
          <w:p w14:paraId="33FB750B" w14:textId="005B32B2" w:rsidR="00485150" w:rsidRPr="0053242C" w:rsidRDefault="45B23A83" w:rsidP="008118FA">
            <w:pPr>
              <w:pStyle w:val="ListParagraph"/>
              <w:numPr>
                <w:ilvl w:val="0"/>
                <w:numId w:val="29"/>
              </w:numPr>
              <w:spacing w:afterLines="120" w:after="288" w:line="360" w:lineRule="auto"/>
              <w:rPr>
                <w:rFonts w:ascii="Times New Roman" w:eastAsia="Times New Roman" w:hAnsi="Times New Roman" w:cs="Times New Roman"/>
                <w:color w:val="000000" w:themeColor="text1"/>
                <w:sz w:val="28"/>
                <w:szCs w:val="28"/>
              </w:rPr>
            </w:pPr>
            <w:r w:rsidRPr="0053242C">
              <w:rPr>
                <w:rFonts w:ascii="Times New Roman" w:eastAsia="Times New Roman" w:hAnsi="Times New Roman" w:cs="Times New Roman"/>
                <w:color w:val="000000" w:themeColor="text1"/>
                <w:sz w:val="28"/>
                <w:szCs w:val="28"/>
              </w:rPr>
              <w:t>Calculated Measure</w:t>
            </w:r>
          </w:p>
        </w:tc>
      </w:tr>
    </w:tbl>
    <w:p w14:paraId="5DE3671D" w14:textId="5D6FEA06" w:rsidR="00485150" w:rsidRPr="0053242C" w:rsidRDefault="00485150" w:rsidP="008C6C5E">
      <w:pPr>
        <w:spacing w:afterLines="120" w:after="288" w:line="360" w:lineRule="auto"/>
        <w:rPr>
          <w:rFonts w:ascii="Times New Roman" w:hAnsi="Times New Roman" w:cs="Times New Roman"/>
        </w:rPr>
      </w:pPr>
      <w:bookmarkStart w:id="0" w:name="_heading=h.gjdgxs" w:colFirst="0" w:colLast="0"/>
      <w:bookmarkEnd w:id="0"/>
    </w:p>
    <w:p w14:paraId="1C307084" w14:textId="77777777" w:rsidR="00485150" w:rsidRPr="0053242C" w:rsidRDefault="00617757" w:rsidP="008C6C5E">
      <w:pPr>
        <w:keepNext/>
        <w:keepLines/>
        <w:pBdr>
          <w:top w:val="none" w:sz="0" w:space="0" w:color="000000"/>
          <w:left w:val="none" w:sz="0" w:space="0" w:color="000000"/>
          <w:bottom w:val="none" w:sz="0" w:space="0" w:color="000000"/>
          <w:right w:val="none" w:sz="0" w:space="0" w:color="000000"/>
          <w:between w:val="none" w:sz="0" w:space="0" w:color="000000"/>
        </w:pBdr>
        <w:spacing w:before="240" w:afterLines="120" w:after="288" w:line="259" w:lineRule="auto"/>
        <w:jc w:val="center"/>
        <w:rPr>
          <w:rFonts w:ascii="Times New Roman" w:eastAsia="Cambria" w:hAnsi="Times New Roman" w:cs="Times New Roman"/>
          <w:b/>
          <w:bCs/>
          <w:color w:val="366091"/>
          <w:sz w:val="32"/>
          <w:szCs w:val="32"/>
        </w:rPr>
      </w:pPr>
      <w:r w:rsidRPr="0053242C">
        <w:rPr>
          <w:rFonts w:ascii="Times New Roman" w:eastAsia="Cambria" w:hAnsi="Times New Roman" w:cs="Times New Roman"/>
          <w:b/>
          <w:bCs/>
          <w:color w:val="366091"/>
          <w:sz w:val="32"/>
          <w:szCs w:val="32"/>
        </w:rPr>
        <w:lastRenderedPageBreak/>
        <w:t>Mục lục</w:t>
      </w:r>
    </w:p>
    <w:sdt>
      <w:sdtPr>
        <w:rPr>
          <w:rFonts w:ascii="Times New Roman" w:hAnsi="Times New Roman" w:cs="Times New Roman"/>
        </w:rPr>
        <w:id w:val="-574738407"/>
        <w:docPartObj>
          <w:docPartGallery w:val="Table of Contents"/>
          <w:docPartUnique/>
        </w:docPartObj>
      </w:sdtPr>
      <w:sdtContent>
        <w:p w14:paraId="28210AE1" w14:textId="67866473" w:rsidR="0053242C" w:rsidRPr="0053242C" w:rsidRDefault="00617757">
          <w:pPr>
            <w:pStyle w:val="TOC1"/>
            <w:tabs>
              <w:tab w:val="left" w:pos="440"/>
              <w:tab w:val="right" w:pos="9350"/>
            </w:tabs>
            <w:rPr>
              <w:rFonts w:ascii="Times New Roman" w:eastAsiaTheme="minorEastAsia" w:hAnsi="Times New Roman" w:cs="Times New Roman"/>
              <w:noProof/>
            </w:rPr>
          </w:pPr>
          <w:r w:rsidRPr="0053242C">
            <w:rPr>
              <w:rFonts w:ascii="Times New Roman" w:hAnsi="Times New Roman" w:cs="Times New Roman"/>
            </w:rPr>
            <w:fldChar w:fldCharType="begin"/>
          </w:r>
          <w:r w:rsidRPr="0053242C">
            <w:rPr>
              <w:rFonts w:ascii="Times New Roman" w:hAnsi="Times New Roman" w:cs="Times New Roman"/>
            </w:rPr>
            <w:instrText xml:space="preserve"> TOC \h \u \z </w:instrText>
          </w:r>
          <w:r w:rsidRPr="0053242C">
            <w:rPr>
              <w:rFonts w:ascii="Times New Roman" w:hAnsi="Times New Roman" w:cs="Times New Roman"/>
            </w:rPr>
            <w:fldChar w:fldCharType="separate"/>
          </w:r>
          <w:hyperlink w:anchor="_Toc92844717" w:history="1">
            <w:r w:rsidR="0053242C" w:rsidRPr="0053242C">
              <w:rPr>
                <w:rStyle w:val="Hyperlink"/>
                <w:rFonts w:ascii="Times New Roman" w:hAnsi="Times New Roman" w:cs="Times New Roman"/>
                <w:b/>
                <w:bCs/>
                <w:noProof/>
              </w:rPr>
              <w:t>I.</w:t>
            </w:r>
            <w:r w:rsidR="0053242C" w:rsidRPr="0053242C">
              <w:rPr>
                <w:rFonts w:ascii="Times New Roman" w:eastAsiaTheme="minorEastAsia" w:hAnsi="Times New Roman" w:cs="Times New Roman"/>
                <w:noProof/>
              </w:rPr>
              <w:tab/>
            </w:r>
            <w:r w:rsidR="0053242C" w:rsidRPr="0053242C">
              <w:rPr>
                <w:rStyle w:val="Hyperlink"/>
                <w:rFonts w:ascii="Times New Roman" w:hAnsi="Times New Roman" w:cs="Times New Roman"/>
                <w:b/>
                <w:bCs/>
                <w:noProof/>
              </w:rPr>
              <w:t>NHẬN XÉT DỮ LIỆU TỪ NGUỒN:</w:t>
            </w:r>
            <w:r w:rsidR="0053242C" w:rsidRPr="0053242C">
              <w:rPr>
                <w:rFonts w:ascii="Times New Roman" w:hAnsi="Times New Roman" w:cs="Times New Roman"/>
                <w:noProof/>
                <w:webHidden/>
              </w:rPr>
              <w:tab/>
            </w:r>
            <w:r w:rsidR="0053242C" w:rsidRPr="0053242C">
              <w:rPr>
                <w:rFonts w:ascii="Times New Roman" w:hAnsi="Times New Roman" w:cs="Times New Roman"/>
                <w:noProof/>
                <w:webHidden/>
              </w:rPr>
              <w:fldChar w:fldCharType="begin"/>
            </w:r>
            <w:r w:rsidR="0053242C" w:rsidRPr="0053242C">
              <w:rPr>
                <w:rFonts w:ascii="Times New Roman" w:hAnsi="Times New Roman" w:cs="Times New Roman"/>
                <w:noProof/>
                <w:webHidden/>
              </w:rPr>
              <w:instrText xml:space="preserve"> PAGEREF _Toc92844717 \h </w:instrText>
            </w:r>
            <w:r w:rsidR="0053242C" w:rsidRPr="0053242C">
              <w:rPr>
                <w:rFonts w:ascii="Times New Roman" w:hAnsi="Times New Roman" w:cs="Times New Roman"/>
                <w:noProof/>
                <w:webHidden/>
              </w:rPr>
            </w:r>
            <w:r w:rsidR="0053242C" w:rsidRPr="0053242C">
              <w:rPr>
                <w:rFonts w:ascii="Times New Roman" w:hAnsi="Times New Roman" w:cs="Times New Roman"/>
                <w:noProof/>
                <w:webHidden/>
              </w:rPr>
              <w:fldChar w:fldCharType="separate"/>
            </w:r>
            <w:r w:rsidR="0053242C" w:rsidRPr="0053242C">
              <w:rPr>
                <w:rFonts w:ascii="Times New Roman" w:hAnsi="Times New Roman" w:cs="Times New Roman"/>
                <w:noProof/>
                <w:webHidden/>
              </w:rPr>
              <w:t>5</w:t>
            </w:r>
            <w:r w:rsidR="0053242C" w:rsidRPr="0053242C">
              <w:rPr>
                <w:rFonts w:ascii="Times New Roman" w:hAnsi="Times New Roman" w:cs="Times New Roman"/>
                <w:noProof/>
                <w:webHidden/>
              </w:rPr>
              <w:fldChar w:fldCharType="end"/>
            </w:r>
          </w:hyperlink>
        </w:p>
        <w:p w14:paraId="16AB2498" w14:textId="0BB8FF58"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18" w:history="1">
            <w:r w:rsidRPr="0053242C">
              <w:rPr>
                <w:rStyle w:val="Hyperlink"/>
                <w:rFonts w:ascii="Times New Roman" w:hAnsi="Times New Roman" w:cs="Times New Roman"/>
                <w:noProof/>
              </w:rPr>
              <w:t>1.</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Accidents:</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_Toc92844718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5</w:t>
            </w:r>
            <w:r w:rsidRPr="0053242C">
              <w:rPr>
                <w:rFonts w:ascii="Times New Roman" w:hAnsi="Times New Roman" w:cs="Times New Roman"/>
                <w:noProof/>
                <w:webHidden/>
              </w:rPr>
              <w:fldChar w:fldCharType="end"/>
            </w:r>
          </w:hyperlink>
        </w:p>
        <w:p w14:paraId="3EA7A04E" w14:textId="577DB545"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19" w:history="1">
            <w:r w:rsidRPr="0053242C">
              <w:rPr>
                <w:rStyle w:val="Hyperlink"/>
                <w:rFonts w:ascii="Times New Roman" w:hAnsi="Times New Roman" w:cs="Times New Roman"/>
                <w:noProof/>
              </w:rPr>
              <w:t>2.</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casualties:</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_Toc92844719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7</w:t>
            </w:r>
            <w:r w:rsidRPr="0053242C">
              <w:rPr>
                <w:rFonts w:ascii="Times New Roman" w:hAnsi="Times New Roman" w:cs="Times New Roman"/>
                <w:noProof/>
                <w:webHidden/>
              </w:rPr>
              <w:fldChar w:fldCharType="end"/>
            </w:r>
          </w:hyperlink>
        </w:p>
        <w:p w14:paraId="3FBD95F2" w14:textId="724BFDB4"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20" w:history="1">
            <w:r w:rsidRPr="0053242C">
              <w:rPr>
                <w:rStyle w:val="Hyperlink"/>
                <w:rFonts w:ascii="Times New Roman" w:hAnsi="Times New Roman" w:cs="Times New Roman"/>
                <w:noProof/>
              </w:rPr>
              <w:t>3.</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Vehicles</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_Toc92844720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9</w:t>
            </w:r>
            <w:r w:rsidRPr="0053242C">
              <w:rPr>
                <w:rFonts w:ascii="Times New Roman" w:hAnsi="Times New Roman" w:cs="Times New Roman"/>
                <w:noProof/>
                <w:webHidden/>
              </w:rPr>
              <w:fldChar w:fldCharType="end"/>
            </w:r>
          </w:hyperlink>
        </w:p>
        <w:p w14:paraId="672E34EF" w14:textId="025C6F9B"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21" w:history="1">
            <w:r w:rsidRPr="0053242C">
              <w:rPr>
                <w:rStyle w:val="Hyperlink"/>
                <w:rFonts w:ascii="Times New Roman" w:hAnsi="Times New Roman" w:cs="Times New Roman"/>
                <w:noProof/>
              </w:rPr>
              <w:t>4.</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Postcode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_Toc92844721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10</w:t>
            </w:r>
            <w:r w:rsidRPr="0053242C">
              <w:rPr>
                <w:rFonts w:ascii="Times New Roman" w:hAnsi="Times New Roman" w:cs="Times New Roman"/>
                <w:noProof/>
                <w:webHidden/>
              </w:rPr>
              <w:fldChar w:fldCharType="end"/>
            </w:r>
          </w:hyperlink>
        </w:p>
        <w:p w14:paraId="72B1B4B9" w14:textId="3816F7BC"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22" w:history="1">
            <w:r w:rsidRPr="0053242C">
              <w:rPr>
                <w:rStyle w:val="Hyperlink"/>
                <w:rFonts w:ascii="Times New Roman" w:hAnsi="Times New Roman" w:cs="Times New Roman"/>
                <w:noProof/>
              </w:rPr>
              <w:t>5.</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LSOA</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_Toc92844722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10</w:t>
            </w:r>
            <w:r w:rsidRPr="0053242C">
              <w:rPr>
                <w:rFonts w:ascii="Times New Roman" w:hAnsi="Times New Roman" w:cs="Times New Roman"/>
                <w:noProof/>
                <w:webHidden/>
              </w:rPr>
              <w:fldChar w:fldCharType="end"/>
            </w:r>
          </w:hyperlink>
        </w:p>
        <w:p w14:paraId="266F1FBC" w14:textId="566B76F5" w:rsidR="0053242C" w:rsidRPr="0053242C" w:rsidRDefault="0053242C">
          <w:pPr>
            <w:pStyle w:val="TOC1"/>
            <w:tabs>
              <w:tab w:val="left" w:pos="440"/>
              <w:tab w:val="right" w:pos="9350"/>
            </w:tabs>
            <w:rPr>
              <w:rFonts w:ascii="Times New Roman" w:eastAsiaTheme="minorEastAsia" w:hAnsi="Times New Roman" w:cs="Times New Roman"/>
              <w:noProof/>
            </w:rPr>
          </w:pPr>
          <w:hyperlink w:anchor="_Toc92844723" w:history="1">
            <w:r w:rsidRPr="0053242C">
              <w:rPr>
                <w:rStyle w:val="Hyperlink"/>
                <w:rFonts w:ascii="Times New Roman" w:hAnsi="Times New Roman" w:cs="Times New Roman"/>
                <w:b/>
                <w:bCs/>
                <w:noProof/>
              </w:rPr>
              <w:t>II.</w:t>
            </w:r>
            <w:r w:rsidRPr="0053242C">
              <w:rPr>
                <w:rFonts w:ascii="Times New Roman" w:eastAsiaTheme="minorEastAsia" w:hAnsi="Times New Roman" w:cs="Times New Roman"/>
                <w:noProof/>
              </w:rPr>
              <w:tab/>
            </w:r>
            <w:r w:rsidRPr="0053242C">
              <w:rPr>
                <w:rStyle w:val="Hyperlink"/>
                <w:rFonts w:ascii="Times New Roman" w:hAnsi="Times New Roman" w:cs="Times New Roman"/>
                <w:b/>
                <w:bCs/>
                <w:noProof/>
              </w:rPr>
              <w:t>MÔ TẢ DỮ LIỆU:</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_Toc92844723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11</w:t>
            </w:r>
            <w:r w:rsidRPr="0053242C">
              <w:rPr>
                <w:rFonts w:ascii="Times New Roman" w:hAnsi="Times New Roman" w:cs="Times New Roman"/>
                <w:noProof/>
                <w:webHidden/>
              </w:rPr>
              <w:fldChar w:fldCharType="end"/>
            </w:r>
          </w:hyperlink>
        </w:p>
        <w:p w14:paraId="102132F6" w14:textId="11B02A48"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24" w:history="1">
            <w:r w:rsidRPr="0053242C">
              <w:rPr>
                <w:rStyle w:val="Hyperlink"/>
                <w:rFonts w:ascii="Times New Roman" w:hAnsi="Times New Roman" w:cs="Times New Roman"/>
                <w:noProof/>
              </w:rPr>
              <w:t>1.</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bCs/>
                <w:noProof/>
              </w:rPr>
              <w:t>Bảng Accident:</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_Toc92844724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11</w:t>
            </w:r>
            <w:r w:rsidRPr="0053242C">
              <w:rPr>
                <w:rFonts w:ascii="Times New Roman" w:hAnsi="Times New Roman" w:cs="Times New Roman"/>
                <w:noProof/>
                <w:webHidden/>
              </w:rPr>
              <w:fldChar w:fldCharType="end"/>
            </w:r>
          </w:hyperlink>
        </w:p>
        <w:p w14:paraId="64ACBBAA" w14:textId="3A06DF13"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25" w:history="1">
            <w:r w:rsidRPr="0053242C">
              <w:rPr>
                <w:rStyle w:val="Hyperlink"/>
                <w:rFonts w:ascii="Times New Roman" w:hAnsi="Times New Roman" w:cs="Times New Roman"/>
                <w:noProof/>
              </w:rPr>
              <w:t>2.</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AccidentSeverity:</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_Toc92844725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12</w:t>
            </w:r>
            <w:r w:rsidRPr="0053242C">
              <w:rPr>
                <w:rFonts w:ascii="Times New Roman" w:hAnsi="Times New Roman" w:cs="Times New Roman"/>
                <w:noProof/>
                <w:webHidden/>
              </w:rPr>
              <w:fldChar w:fldCharType="end"/>
            </w:r>
          </w:hyperlink>
        </w:p>
        <w:p w14:paraId="51A860B8" w14:textId="439C765F"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26" w:history="1">
            <w:r w:rsidRPr="0053242C">
              <w:rPr>
                <w:rStyle w:val="Hyperlink"/>
                <w:rFonts w:ascii="Times New Roman" w:hAnsi="Times New Roman" w:cs="Times New Roman"/>
                <w:noProof/>
              </w:rPr>
              <w:t>3.</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AgeBand:</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_Toc92844726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12</w:t>
            </w:r>
            <w:r w:rsidRPr="0053242C">
              <w:rPr>
                <w:rFonts w:ascii="Times New Roman" w:hAnsi="Times New Roman" w:cs="Times New Roman"/>
                <w:noProof/>
                <w:webHidden/>
              </w:rPr>
              <w:fldChar w:fldCharType="end"/>
            </w:r>
          </w:hyperlink>
        </w:p>
        <w:p w14:paraId="43934544" w14:textId="1EAFD567"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27" w:history="1">
            <w:r w:rsidRPr="0053242C">
              <w:rPr>
                <w:rStyle w:val="Hyperlink"/>
                <w:rFonts w:ascii="Times New Roman" w:hAnsi="Times New Roman" w:cs="Times New Roman"/>
                <w:noProof/>
              </w:rPr>
              <w:t>4.</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Area:</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_Toc92844727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13</w:t>
            </w:r>
            <w:r w:rsidRPr="0053242C">
              <w:rPr>
                <w:rFonts w:ascii="Times New Roman" w:hAnsi="Times New Roman" w:cs="Times New Roman"/>
                <w:noProof/>
                <w:webHidden/>
              </w:rPr>
              <w:fldChar w:fldCharType="end"/>
            </w:r>
          </w:hyperlink>
        </w:p>
        <w:p w14:paraId="03D5140E" w14:textId="74557EC6"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28" w:history="1">
            <w:r w:rsidRPr="0053242C">
              <w:rPr>
                <w:rStyle w:val="Hyperlink"/>
                <w:rFonts w:ascii="Times New Roman" w:hAnsi="Times New Roman" w:cs="Times New Roman"/>
                <w:noProof/>
              </w:rPr>
              <w:t>5.</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Casualty:</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_Toc92844728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13</w:t>
            </w:r>
            <w:r w:rsidRPr="0053242C">
              <w:rPr>
                <w:rFonts w:ascii="Times New Roman" w:hAnsi="Times New Roman" w:cs="Times New Roman"/>
                <w:noProof/>
                <w:webHidden/>
              </w:rPr>
              <w:fldChar w:fldCharType="end"/>
            </w:r>
          </w:hyperlink>
        </w:p>
        <w:p w14:paraId="206F021A" w14:textId="46A7CF71"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29" w:history="1">
            <w:r w:rsidRPr="0053242C">
              <w:rPr>
                <w:rStyle w:val="Hyperlink"/>
                <w:rFonts w:ascii="Times New Roman" w:hAnsi="Times New Roman" w:cs="Times New Roman"/>
                <w:noProof/>
              </w:rPr>
              <w:t>6.</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CasualtySeverity:</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_Toc92844729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14</w:t>
            </w:r>
            <w:r w:rsidRPr="0053242C">
              <w:rPr>
                <w:rFonts w:ascii="Times New Roman" w:hAnsi="Times New Roman" w:cs="Times New Roman"/>
                <w:noProof/>
                <w:webHidden/>
              </w:rPr>
              <w:fldChar w:fldCharType="end"/>
            </w:r>
          </w:hyperlink>
        </w:p>
        <w:p w14:paraId="5DB06EF1" w14:textId="3102B775"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30" w:history="1">
            <w:r w:rsidRPr="0053242C">
              <w:rPr>
                <w:rStyle w:val="Hyperlink"/>
                <w:rFonts w:ascii="Times New Roman" w:hAnsi="Times New Roman" w:cs="Times New Roman"/>
                <w:noProof/>
              </w:rPr>
              <w:t>7.</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CasualtyType: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_Toc92844730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14</w:t>
            </w:r>
            <w:r w:rsidRPr="0053242C">
              <w:rPr>
                <w:rFonts w:ascii="Times New Roman" w:hAnsi="Times New Roman" w:cs="Times New Roman"/>
                <w:noProof/>
                <w:webHidden/>
              </w:rPr>
              <w:fldChar w:fldCharType="end"/>
            </w:r>
          </w:hyperlink>
        </w:p>
        <w:p w14:paraId="549D090A" w14:textId="791DD67B"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31" w:history="1">
            <w:r w:rsidRPr="0053242C">
              <w:rPr>
                <w:rStyle w:val="Hyperlink"/>
                <w:rFonts w:ascii="Times New Roman" w:hAnsi="Times New Roman" w:cs="Times New Roman"/>
                <w:noProof/>
              </w:rPr>
              <w:t>8.</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Date: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_Toc92844731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14</w:t>
            </w:r>
            <w:r w:rsidRPr="0053242C">
              <w:rPr>
                <w:rFonts w:ascii="Times New Roman" w:hAnsi="Times New Roman" w:cs="Times New Roman"/>
                <w:noProof/>
                <w:webHidden/>
              </w:rPr>
              <w:fldChar w:fldCharType="end"/>
            </w:r>
          </w:hyperlink>
        </w:p>
        <w:p w14:paraId="27709748" w14:textId="65EC19BB"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32" w:history="1">
            <w:r w:rsidRPr="0053242C">
              <w:rPr>
                <w:rStyle w:val="Hyperlink"/>
                <w:rFonts w:ascii="Times New Roman" w:hAnsi="Times New Roman" w:cs="Times New Roman"/>
                <w:noProof/>
              </w:rPr>
              <w:t>9.</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JourneyPurpose: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_Toc92844732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15</w:t>
            </w:r>
            <w:r w:rsidRPr="0053242C">
              <w:rPr>
                <w:rFonts w:ascii="Times New Roman" w:hAnsi="Times New Roman" w:cs="Times New Roman"/>
                <w:noProof/>
                <w:webHidden/>
              </w:rPr>
              <w:fldChar w:fldCharType="end"/>
            </w:r>
          </w:hyperlink>
        </w:p>
        <w:p w14:paraId="2568660C" w14:textId="069BB9FA"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33" w:history="1">
            <w:r w:rsidRPr="0053242C">
              <w:rPr>
                <w:rStyle w:val="Hyperlink"/>
                <w:rFonts w:ascii="Times New Roman" w:hAnsi="Times New Roman" w:cs="Times New Roman"/>
                <w:noProof/>
              </w:rPr>
              <w:t>10.</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LocalAuthorityDistrict:</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_Toc92844733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15</w:t>
            </w:r>
            <w:r w:rsidRPr="0053242C">
              <w:rPr>
                <w:rFonts w:ascii="Times New Roman" w:hAnsi="Times New Roman" w:cs="Times New Roman"/>
                <w:noProof/>
                <w:webHidden/>
              </w:rPr>
              <w:fldChar w:fldCharType="end"/>
            </w:r>
          </w:hyperlink>
        </w:p>
        <w:p w14:paraId="311F9960" w14:textId="1B642F6F"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34" w:history="1">
            <w:r w:rsidRPr="0053242C">
              <w:rPr>
                <w:rStyle w:val="Hyperlink"/>
                <w:rFonts w:ascii="Times New Roman" w:hAnsi="Times New Roman" w:cs="Times New Roman"/>
                <w:noProof/>
              </w:rPr>
              <w:t>11.</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Location:</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_Toc92844734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16</w:t>
            </w:r>
            <w:r w:rsidRPr="0053242C">
              <w:rPr>
                <w:rFonts w:ascii="Times New Roman" w:hAnsi="Times New Roman" w:cs="Times New Roman"/>
                <w:noProof/>
                <w:webHidden/>
              </w:rPr>
              <w:fldChar w:fldCharType="end"/>
            </w:r>
          </w:hyperlink>
        </w:p>
        <w:p w14:paraId="244BC880" w14:textId="5A0C63CA"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35" w:history="1">
            <w:r w:rsidRPr="0053242C">
              <w:rPr>
                <w:rStyle w:val="Hyperlink"/>
                <w:rFonts w:ascii="Times New Roman" w:hAnsi="Times New Roman" w:cs="Times New Roman"/>
                <w:noProof/>
              </w:rPr>
              <w:t>12.</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LSOA:</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_Toc92844735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16</w:t>
            </w:r>
            <w:r w:rsidRPr="0053242C">
              <w:rPr>
                <w:rFonts w:ascii="Times New Roman" w:hAnsi="Times New Roman" w:cs="Times New Roman"/>
                <w:noProof/>
                <w:webHidden/>
              </w:rPr>
              <w:fldChar w:fldCharType="end"/>
            </w:r>
          </w:hyperlink>
        </w:p>
        <w:p w14:paraId="0A579B10" w14:textId="168C15FC"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36" w:history="1">
            <w:r w:rsidRPr="0053242C">
              <w:rPr>
                <w:rStyle w:val="Hyperlink"/>
                <w:rFonts w:ascii="Times New Roman" w:hAnsi="Times New Roman" w:cs="Times New Roman"/>
                <w:noProof/>
              </w:rPr>
              <w:t>13.</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METADATA:</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_Toc92844736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17</w:t>
            </w:r>
            <w:r w:rsidRPr="0053242C">
              <w:rPr>
                <w:rFonts w:ascii="Times New Roman" w:hAnsi="Times New Roman" w:cs="Times New Roman"/>
                <w:noProof/>
                <w:webHidden/>
              </w:rPr>
              <w:fldChar w:fldCharType="end"/>
            </w:r>
          </w:hyperlink>
        </w:p>
        <w:p w14:paraId="5DE47001" w14:textId="4678D99B"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37" w:history="1">
            <w:r w:rsidRPr="0053242C">
              <w:rPr>
                <w:rStyle w:val="Hyperlink"/>
                <w:rFonts w:ascii="Times New Roman" w:hAnsi="Times New Roman" w:cs="Times New Roman"/>
                <w:noProof/>
              </w:rPr>
              <w:t>14.</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RoadType: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_Toc92844737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17</w:t>
            </w:r>
            <w:r w:rsidRPr="0053242C">
              <w:rPr>
                <w:rFonts w:ascii="Times New Roman" w:hAnsi="Times New Roman" w:cs="Times New Roman"/>
                <w:noProof/>
                <w:webHidden/>
              </w:rPr>
              <w:fldChar w:fldCharType="end"/>
            </w:r>
          </w:hyperlink>
        </w:p>
        <w:p w14:paraId="1FA9C33D" w14:textId="492E4698"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38" w:history="1">
            <w:r w:rsidRPr="0053242C">
              <w:rPr>
                <w:rStyle w:val="Hyperlink"/>
                <w:rFonts w:ascii="Times New Roman" w:hAnsi="Times New Roman" w:cs="Times New Roman"/>
                <w:noProof/>
              </w:rPr>
              <w:t>15.</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GenderOfCasualty:</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_Toc92844738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17</w:t>
            </w:r>
            <w:r w:rsidRPr="0053242C">
              <w:rPr>
                <w:rFonts w:ascii="Times New Roman" w:hAnsi="Times New Roman" w:cs="Times New Roman"/>
                <w:noProof/>
                <w:webHidden/>
              </w:rPr>
              <w:fldChar w:fldCharType="end"/>
            </w:r>
          </w:hyperlink>
        </w:p>
        <w:p w14:paraId="4EB3ABB7" w14:textId="19038E78"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39" w:history="1">
            <w:r w:rsidRPr="0053242C">
              <w:rPr>
                <w:rStyle w:val="Hyperlink"/>
                <w:rFonts w:ascii="Times New Roman" w:hAnsi="Times New Roman" w:cs="Times New Roman"/>
                <w:noProof/>
              </w:rPr>
              <w:t>16.</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Vehicle: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_Toc92844739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18</w:t>
            </w:r>
            <w:r w:rsidRPr="0053242C">
              <w:rPr>
                <w:rFonts w:ascii="Times New Roman" w:hAnsi="Times New Roman" w:cs="Times New Roman"/>
                <w:noProof/>
                <w:webHidden/>
              </w:rPr>
              <w:fldChar w:fldCharType="end"/>
            </w:r>
          </w:hyperlink>
        </w:p>
        <w:p w14:paraId="5DCF59EE" w14:textId="3C282EAC"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40" w:history="1">
            <w:r w:rsidRPr="0053242C">
              <w:rPr>
                <w:rStyle w:val="Hyperlink"/>
                <w:rFonts w:ascii="Times New Roman" w:hAnsi="Times New Roman" w:cs="Times New Roman"/>
                <w:noProof/>
              </w:rPr>
              <w:t>17.</w:t>
            </w:r>
            <w:r w:rsidRPr="0053242C">
              <w:rPr>
                <w:rFonts w:ascii="Times New Roman" w:eastAsiaTheme="minorEastAsia" w:hAnsi="Times New Roman" w:cs="Times New Roman"/>
                <w:noProof/>
              </w:rPr>
              <w:tab/>
            </w:r>
            <w:r w:rsidRPr="0053242C">
              <w:rPr>
                <w:rStyle w:val="Hyperlink"/>
                <w:rFonts w:ascii="Times New Roman" w:eastAsia="Malgun Gothic" w:hAnsi="Times New Roman" w:cs="Times New Roman"/>
                <w:noProof/>
              </w:rPr>
              <w:t>Bảng VehicleType: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_Toc92844740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18</w:t>
            </w:r>
            <w:r w:rsidRPr="0053242C">
              <w:rPr>
                <w:rFonts w:ascii="Times New Roman" w:hAnsi="Times New Roman" w:cs="Times New Roman"/>
                <w:noProof/>
                <w:webHidden/>
              </w:rPr>
              <w:fldChar w:fldCharType="end"/>
            </w:r>
          </w:hyperlink>
        </w:p>
        <w:p w14:paraId="76B9E01E" w14:textId="6B410160" w:rsidR="0053242C" w:rsidRPr="0053242C" w:rsidRDefault="0053242C">
          <w:pPr>
            <w:pStyle w:val="TOC1"/>
            <w:tabs>
              <w:tab w:val="left" w:pos="660"/>
              <w:tab w:val="right" w:pos="9350"/>
            </w:tabs>
            <w:rPr>
              <w:rFonts w:ascii="Times New Roman" w:eastAsiaTheme="minorEastAsia" w:hAnsi="Times New Roman" w:cs="Times New Roman"/>
              <w:noProof/>
            </w:rPr>
          </w:pPr>
          <w:hyperlink w:anchor="_Toc92844741" w:history="1">
            <w:r w:rsidRPr="0053242C">
              <w:rPr>
                <w:rStyle w:val="Hyperlink"/>
                <w:rFonts w:ascii="Times New Roman" w:hAnsi="Times New Roman" w:cs="Times New Roman"/>
                <w:b/>
                <w:bCs/>
                <w:noProof/>
              </w:rPr>
              <w:t>III.</w:t>
            </w:r>
            <w:r w:rsidRPr="0053242C">
              <w:rPr>
                <w:rFonts w:ascii="Times New Roman" w:eastAsiaTheme="minorEastAsia" w:hAnsi="Times New Roman" w:cs="Times New Roman"/>
                <w:noProof/>
              </w:rPr>
              <w:tab/>
            </w:r>
            <w:r w:rsidRPr="0053242C">
              <w:rPr>
                <w:rStyle w:val="Hyperlink"/>
                <w:rFonts w:ascii="Times New Roman" w:hAnsi="Times New Roman" w:cs="Times New Roman"/>
                <w:b/>
                <w:bCs/>
                <w:noProof/>
              </w:rPr>
              <w:t>MÔ TẢ CÁC BƯỚC ĐỔ TỪ SOURCE TO STAGE: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_Toc92844741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19</w:t>
            </w:r>
            <w:r w:rsidRPr="0053242C">
              <w:rPr>
                <w:rFonts w:ascii="Times New Roman" w:hAnsi="Times New Roman" w:cs="Times New Roman"/>
                <w:noProof/>
                <w:webHidden/>
              </w:rPr>
              <w:fldChar w:fldCharType="end"/>
            </w:r>
          </w:hyperlink>
        </w:p>
        <w:p w14:paraId="53D7C4E0" w14:textId="7359C09A" w:rsidR="0053242C" w:rsidRPr="0053242C" w:rsidRDefault="0053242C">
          <w:pPr>
            <w:pStyle w:val="TOC2"/>
            <w:tabs>
              <w:tab w:val="right" w:pos="9350"/>
            </w:tabs>
            <w:rPr>
              <w:rFonts w:ascii="Times New Roman" w:eastAsiaTheme="minorEastAsia" w:hAnsi="Times New Roman" w:cs="Times New Roman"/>
              <w:noProof/>
            </w:rPr>
          </w:pPr>
          <w:hyperlink w:anchor="_Toc92844742" w:history="1">
            <w:r w:rsidRPr="0053242C">
              <w:rPr>
                <w:rStyle w:val="Hyperlink"/>
                <w:rFonts w:ascii="Times New Roman" w:hAnsi="Times New Roman" w:cs="Times New Roman"/>
                <w:noProof/>
              </w:rPr>
              <w:t>1. Đối với Source CodeBook:</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_Toc92844742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19</w:t>
            </w:r>
            <w:r w:rsidRPr="0053242C">
              <w:rPr>
                <w:rFonts w:ascii="Times New Roman" w:hAnsi="Times New Roman" w:cs="Times New Roman"/>
                <w:noProof/>
                <w:webHidden/>
              </w:rPr>
              <w:fldChar w:fldCharType="end"/>
            </w:r>
          </w:hyperlink>
        </w:p>
        <w:p w14:paraId="17A8A775" w14:textId="64A5BB69" w:rsidR="0053242C" w:rsidRPr="0053242C" w:rsidRDefault="0053242C">
          <w:pPr>
            <w:pStyle w:val="TOC2"/>
            <w:tabs>
              <w:tab w:val="right" w:pos="9350"/>
            </w:tabs>
            <w:rPr>
              <w:rFonts w:ascii="Times New Roman" w:eastAsiaTheme="minorEastAsia" w:hAnsi="Times New Roman" w:cs="Times New Roman"/>
              <w:noProof/>
            </w:rPr>
          </w:pPr>
          <w:hyperlink w:anchor="_Toc92844743" w:history="1">
            <w:r w:rsidRPr="0053242C">
              <w:rPr>
                <w:rStyle w:val="Hyperlink"/>
                <w:rFonts w:ascii="Times New Roman" w:hAnsi="Times New Roman" w:cs="Times New Roman"/>
                <w:noProof/>
              </w:rPr>
              <w:t>2. Source Accident, Casualty, Vehicles, Postcode: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_Toc92844743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21</w:t>
            </w:r>
            <w:r w:rsidRPr="0053242C">
              <w:rPr>
                <w:rFonts w:ascii="Times New Roman" w:hAnsi="Times New Roman" w:cs="Times New Roman"/>
                <w:noProof/>
                <w:webHidden/>
              </w:rPr>
              <w:fldChar w:fldCharType="end"/>
            </w:r>
          </w:hyperlink>
        </w:p>
        <w:p w14:paraId="3C2D046D" w14:textId="1D67F51A" w:rsidR="0053242C" w:rsidRPr="0053242C" w:rsidRDefault="0053242C">
          <w:pPr>
            <w:pStyle w:val="TOC2"/>
            <w:tabs>
              <w:tab w:val="right" w:pos="9350"/>
            </w:tabs>
            <w:rPr>
              <w:rFonts w:ascii="Times New Roman" w:eastAsiaTheme="minorEastAsia" w:hAnsi="Times New Roman" w:cs="Times New Roman"/>
              <w:noProof/>
            </w:rPr>
          </w:pPr>
          <w:hyperlink w:anchor="_Toc92844744" w:history="1">
            <w:r w:rsidRPr="0053242C">
              <w:rPr>
                <w:rStyle w:val="Hyperlink"/>
                <w:rFonts w:ascii="Times New Roman" w:hAnsi="Times New Roman" w:cs="Times New Roman"/>
                <w:noProof/>
              </w:rPr>
              <w:t>3. Source LSOA:</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_Toc92844744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24</w:t>
            </w:r>
            <w:r w:rsidRPr="0053242C">
              <w:rPr>
                <w:rFonts w:ascii="Times New Roman" w:hAnsi="Times New Roman" w:cs="Times New Roman"/>
                <w:noProof/>
                <w:webHidden/>
              </w:rPr>
              <w:fldChar w:fldCharType="end"/>
            </w:r>
          </w:hyperlink>
        </w:p>
        <w:p w14:paraId="260FAA08" w14:textId="0C49F63E" w:rsidR="0053242C" w:rsidRPr="0053242C" w:rsidRDefault="0053242C">
          <w:pPr>
            <w:pStyle w:val="TOC1"/>
            <w:tabs>
              <w:tab w:val="left" w:pos="660"/>
              <w:tab w:val="right" w:pos="9350"/>
            </w:tabs>
            <w:rPr>
              <w:rFonts w:ascii="Times New Roman" w:eastAsiaTheme="minorEastAsia" w:hAnsi="Times New Roman" w:cs="Times New Roman"/>
              <w:noProof/>
            </w:rPr>
          </w:pPr>
          <w:hyperlink w:anchor="_Toc92844745" w:history="1">
            <w:r w:rsidRPr="0053242C">
              <w:rPr>
                <w:rStyle w:val="Hyperlink"/>
                <w:rFonts w:ascii="Times New Roman" w:hAnsi="Times New Roman" w:cs="Times New Roman"/>
                <w:b/>
                <w:bCs/>
                <w:noProof/>
              </w:rPr>
              <w:t>IV.</w:t>
            </w:r>
            <w:r w:rsidRPr="0053242C">
              <w:rPr>
                <w:rFonts w:ascii="Times New Roman" w:eastAsiaTheme="minorEastAsia" w:hAnsi="Times New Roman" w:cs="Times New Roman"/>
                <w:noProof/>
              </w:rPr>
              <w:tab/>
            </w:r>
            <w:r w:rsidRPr="0053242C">
              <w:rPr>
                <w:rStyle w:val="Hyperlink"/>
                <w:rFonts w:ascii="Times New Roman" w:hAnsi="Times New Roman" w:cs="Times New Roman"/>
                <w:b/>
                <w:bCs/>
                <w:noProof/>
              </w:rPr>
              <w:t>MÔ TẢ CÁC BƯỚC ĐỔ TỪ STAGE TO NDS:</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_Toc92844745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25</w:t>
            </w:r>
            <w:r w:rsidRPr="0053242C">
              <w:rPr>
                <w:rFonts w:ascii="Times New Roman" w:hAnsi="Times New Roman" w:cs="Times New Roman"/>
                <w:noProof/>
                <w:webHidden/>
              </w:rPr>
              <w:fldChar w:fldCharType="end"/>
            </w:r>
          </w:hyperlink>
        </w:p>
        <w:p w14:paraId="41FAC5FB" w14:textId="7E5A7598"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46" w:history="1">
            <w:r w:rsidRPr="0053242C">
              <w:rPr>
                <w:rStyle w:val="Hyperlink"/>
                <w:rFonts w:ascii="Times New Roman" w:hAnsi="Times New Roman" w:cs="Times New Roman"/>
                <w:noProof/>
              </w:rPr>
              <w:t>1.</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Các bảng  cần không tham chiếu khoá ngoại:</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_Toc92844746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26</w:t>
            </w:r>
            <w:r w:rsidRPr="0053242C">
              <w:rPr>
                <w:rFonts w:ascii="Times New Roman" w:hAnsi="Times New Roman" w:cs="Times New Roman"/>
                <w:noProof/>
                <w:webHidden/>
              </w:rPr>
              <w:fldChar w:fldCharType="end"/>
            </w:r>
          </w:hyperlink>
        </w:p>
        <w:p w14:paraId="4C89F630" w14:textId="0E411217"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47" w:history="1">
            <w:r w:rsidRPr="0053242C">
              <w:rPr>
                <w:rStyle w:val="Hyperlink"/>
                <w:rFonts w:ascii="Times New Roman" w:hAnsi="Times New Roman" w:cs="Times New Roman"/>
                <w:noProof/>
              </w:rPr>
              <w:t>2.</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LSOA:</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_Toc92844747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30</w:t>
            </w:r>
            <w:r w:rsidRPr="0053242C">
              <w:rPr>
                <w:rFonts w:ascii="Times New Roman" w:hAnsi="Times New Roman" w:cs="Times New Roman"/>
                <w:noProof/>
                <w:webHidden/>
              </w:rPr>
              <w:fldChar w:fldCharType="end"/>
            </w:r>
          </w:hyperlink>
        </w:p>
        <w:p w14:paraId="63B67EA1" w14:textId="0275A730"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48" w:history="1">
            <w:r w:rsidRPr="0053242C">
              <w:rPr>
                <w:rStyle w:val="Hyperlink"/>
                <w:rFonts w:ascii="Times New Roman" w:hAnsi="Times New Roman" w:cs="Times New Roman"/>
                <w:noProof/>
              </w:rPr>
              <w:t>3.</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Accident:</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_Toc92844748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34</w:t>
            </w:r>
            <w:r w:rsidRPr="0053242C">
              <w:rPr>
                <w:rFonts w:ascii="Times New Roman" w:hAnsi="Times New Roman" w:cs="Times New Roman"/>
                <w:noProof/>
                <w:webHidden/>
              </w:rPr>
              <w:fldChar w:fldCharType="end"/>
            </w:r>
          </w:hyperlink>
        </w:p>
        <w:p w14:paraId="6B24D59B" w14:textId="4931D294"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49" w:history="1">
            <w:r w:rsidRPr="0053242C">
              <w:rPr>
                <w:rStyle w:val="Hyperlink"/>
                <w:rFonts w:ascii="Times New Roman" w:hAnsi="Times New Roman" w:cs="Times New Roman"/>
                <w:noProof/>
              </w:rPr>
              <w:t>4.</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Casualty:</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_Toc92844749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38</w:t>
            </w:r>
            <w:r w:rsidRPr="0053242C">
              <w:rPr>
                <w:rFonts w:ascii="Times New Roman" w:hAnsi="Times New Roman" w:cs="Times New Roman"/>
                <w:noProof/>
                <w:webHidden/>
              </w:rPr>
              <w:fldChar w:fldCharType="end"/>
            </w:r>
          </w:hyperlink>
        </w:p>
        <w:p w14:paraId="7F238375" w14:textId="1820B835"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50" w:history="1">
            <w:r w:rsidRPr="0053242C">
              <w:rPr>
                <w:rStyle w:val="Hyperlink"/>
                <w:rFonts w:ascii="Times New Roman" w:hAnsi="Times New Roman" w:cs="Times New Roman"/>
                <w:noProof/>
              </w:rPr>
              <w:t>5.</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Vehicle: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_Toc92844750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42</w:t>
            </w:r>
            <w:r w:rsidRPr="0053242C">
              <w:rPr>
                <w:rFonts w:ascii="Times New Roman" w:hAnsi="Times New Roman" w:cs="Times New Roman"/>
                <w:noProof/>
                <w:webHidden/>
              </w:rPr>
              <w:fldChar w:fldCharType="end"/>
            </w:r>
          </w:hyperlink>
        </w:p>
        <w:p w14:paraId="10770BEE" w14:textId="6582CCD8" w:rsidR="0053242C" w:rsidRPr="0053242C" w:rsidRDefault="0053242C">
          <w:pPr>
            <w:pStyle w:val="TOC1"/>
            <w:tabs>
              <w:tab w:val="left" w:pos="440"/>
              <w:tab w:val="right" w:pos="9350"/>
            </w:tabs>
            <w:rPr>
              <w:rFonts w:ascii="Times New Roman" w:eastAsiaTheme="minorEastAsia" w:hAnsi="Times New Roman" w:cs="Times New Roman"/>
              <w:noProof/>
            </w:rPr>
          </w:pPr>
          <w:hyperlink w:anchor="_Toc92844751" w:history="1">
            <w:r w:rsidRPr="0053242C">
              <w:rPr>
                <w:rStyle w:val="Hyperlink"/>
                <w:rFonts w:ascii="Times New Roman" w:hAnsi="Times New Roman" w:cs="Times New Roman"/>
                <w:b/>
                <w:bCs/>
                <w:noProof/>
              </w:rPr>
              <w:t>V.</w:t>
            </w:r>
            <w:r w:rsidRPr="0053242C">
              <w:rPr>
                <w:rFonts w:ascii="Times New Roman" w:eastAsiaTheme="minorEastAsia" w:hAnsi="Times New Roman" w:cs="Times New Roman"/>
                <w:noProof/>
              </w:rPr>
              <w:tab/>
            </w:r>
            <w:r w:rsidRPr="0053242C">
              <w:rPr>
                <w:rStyle w:val="Hyperlink"/>
                <w:rFonts w:ascii="Times New Roman" w:hAnsi="Times New Roman" w:cs="Times New Roman"/>
                <w:b/>
                <w:bCs/>
                <w:noProof/>
              </w:rPr>
              <w:t>THIẾT KẾ NDS:</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_Toc92844751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45</w:t>
            </w:r>
            <w:r w:rsidRPr="0053242C">
              <w:rPr>
                <w:rFonts w:ascii="Times New Roman" w:hAnsi="Times New Roman" w:cs="Times New Roman"/>
                <w:noProof/>
                <w:webHidden/>
              </w:rPr>
              <w:fldChar w:fldCharType="end"/>
            </w:r>
          </w:hyperlink>
        </w:p>
        <w:p w14:paraId="421156A5" w14:textId="299CE6F1" w:rsidR="0053242C" w:rsidRPr="0053242C" w:rsidRDefault="0053242C">
          <w:pPr>
            <w:pStyle w:val="TOC1"/>
            <w:tabs>
              <w:tab w:val="left" w:pos="660"/>
              <w:tab w:val="right" w:pos="9350"/>
            </w:tabs>
            <w:rPr>
              <w:rFonts w:ascii="Times New Roman" w:eastAsiaTheme="minorEastAsia" w:hAnsi="Times New Roman" w:cs="Times New Roman"/>
              <w:noProof/>
            </w:rPr>
          </w:pPr>
          <w:hyperlink w:anchor="_Toc92844752" w:history="1">
            <w:r w:rsidRPr="0053242C">
              <w:rPr>
                <w:rStyle w:val="Hyperlink"/>
                <w:rFonts w:ascii="Times New Roman" w:hAnsi="Times New Roman" w:cs="Times New Roman"/>
                <w:b/>
                <w:bCs/>
                <w:noProof/>
              </w:rPr>
              <w:t>VI.</w:t>
            </w:r>
            <w:r w:rsidRPr="0053242C">
              <w:rPr>
                <w:rFonts w:ascii="Times New Roman" w:eastAsiaTheme="minorEastAsia" w:hAnsi="Times New Roman" w:cs="Times New Roman"/>
                <w:noProof/>
              </w:rPr>
              <w:tab/>
            </w:r>
            <w:r w:rsidRPr="0053242C">
              <w:rPr>
                <w:rStyle w:val="Hyperlink"/>
                <w:rFonts w:ascii="Times New Roman" w:hAnsi="Times New Roman" w:cs="Times New Roman"/>
                <w:b/>
                <w:bCs/>
                <w:noProof/>
              </w:rPr>
              <w:t>THIẾT KẾ DDS:</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_Toc92844752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46</w:t>
            </w:r>
            <w:r w:rsidRPr="0053242C">
              <w:rPr>
                <w:rFonts w:ascii="Times New Roman" w:hAnsi="Times New Roman" w:cs="Times New Roman"/>
                <w:noProof/>
                <w:webHidden/>
              </w:rPr>
              <w:fldChar w:fldCharType="end"/>
            </w:r>
          </w:hyperlink>
        </w:p>
        <w:p w14:paraId="2E35BFB9" w14:textId="598BC1A8" w:rsidR="0053242C" w:rsidRPr="0053242C" w:rsidRDefault="0053242C">
          <w:pPr>
            <w:pStyle w:val="TOC1"/>
            <w:tabs>
              <w:tab w:val="left" w:pos="660"/>
              <w:tab w:val="right" w:pos="9350"/>
            </w:tabs>
            <w:rPr>
              <w:rFonts w:ascii="Times New Roman" w:eastAsiaTheme="minorEastAsia" w:hAnsi="Times New Roman" w:cs="Times New Roman"/>
              <w:noProof/>
            </w:rPr>
          </w:pPr>
          <w:hyperlink w:anchor="_Toc92844753" w:history="1">
            <w:r w:rsidRPr="0053242C">
              <w:rPr>
                <w:rStyle w:val="Hyperlink"/>
                <w:rFonts w:ascii="Times New Roman" w:hAnsi="Times New Roman" w:cs="Times New Roman"/>
                <w:b/>
                <w:bCs/>
                <w:noProof/>
              </w:rPr>
              <w:t>VII.</w:t>
            </w:r>
            <w:r w:rsidRPr="0053242C">
              <w:rPr>
                <w:rFonts w:ascii="Times New Roman" w:eastAsiaTheme="minorEastAsia" w:hAnsi="Times New Roman" w:cs="Times New Roman"/>
                <w:noProof/>
              </w:rPr>
              <w:tab/>
            </w:r>
            <w:r w:rsidRPr="0053242C">
              <w:rPr>
                <w:rStyle w:val="Hyperlink"/>
                <w:rFonts w:ascii="Times New Roman" w:hAnsi="Times New Roman" w:cs="Times New Roman"/>
                <w:b/>
                <w:bCs/>
                <w:noProof/>
              </w:rPr>
              <w:t>MÔ TẢ CÁC BƯỚC THỰC HIỆN NDS → DDS:</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_Toc92844753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47</w:t>
            </w:r>
            <w:r w:rsidRPr="0053242C">
              <w:rPr>
                <w:rFonts w:ascii="Times New Roman" w:hAnsi="Times New Roman" w:cs="Times New Roman"/>
                <w:noProof/>
                <w:webHidden/>
              </w:rPr>
              <w:fldChar w:fldCharType="end"/>
            </w:r>
          </w:hyperlink>
        </w:p>
        <w:p w14:paraId="5F08F67E" w14:textId="1C921738"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54" w:history="1">
            <w:r w:rsidRPr="0053242C">
              <w:rPr>
                <w:rStyle w:val="Hyperlink"/>
                <w:rFonts w:ascii="Times New Roman" w:hAnsi="Times New Roman" w:cs="Times New Roman"/>
                <w:noProof/>
              </w:rPr>
              <w:t>a.</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Các bảng Dim:</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_Toc92844754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47</w:t>
            </w:r>
            <w:r w:rsidRPr="0053242C">
              <w:rPr>
                <w:rFonts w:ascii="Times New Roman" w:hAnsi="Times New Roman" w:cs="Times New Roman"/>
                <w:noProof/>
                <w:webHidden/>
              </w:rPr>
              <w:fldChar w:fldCharType="end"/>
            </w:r>
          </w:hyperlink>
        </w:p>
        <w:p w14:paraId="75E53B41" w14:textId="05EBD418"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55" w:history="1">
            <w:r w:rsidRPr="0053242C">
              <w:rPr>
                <w:rStyle w:val="Hyperlink"/>
                <w:rFonts w:ascii="Times New Roman" w:hAnsi="Times New Roman" w:cs="Times New Roman"/>
                <w:noProof/>
              </w:rPr>
              <w:t>b.</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FactAccident:</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_Toc92844755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51</w:t>
            </w:r>
            <w:r w:rsidRPr="0053242C">
              <w:rPr>
                <w:rFonts w:ascii="Times New Roman" w:hAnsi="Times New Roman" w:cs="Times New Roman"/>
                <w:noProof/>
                <w:webHidden/>
              </w:rPr>
              <w:fldChar w:fldCharType="end"/>
            </w:r>
          </w:hyperlink>
        </w:p>
        <w:p w14:paraId="761F13A3" w14:textId="49823980"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56" w:history="1">
            <w:r w:rsidRPr="0053242C">
              <w:rPr>
                <w:rStyle w:val="Hyperlink"/>
                <w:rFonts w:ascii="Times New Roman" w:hAnsi="Times New Roman" w:cs="Times New Roman"/>
                <w:noProof/>
              </w:rPr>
              <w:t>c.</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FactCasualty:</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_Toc92844756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60</w:t>
            </w:r>
            <w:r w:rsidRPr="0053242C">
              <w:rPr>
                <w:rFonts w:ascii="Times New Roman" w:hAnsi="Times New Roman" w:cs="Times New Roman"/>
                <w:noProof/>
                <w:webHidden/>
              </w:rPr>
              <w:fldChar w:fldCharType="end"/>
            </w:r>
          </w:hyperlink>
        </w:p>
        <w:p w14:paraId="21414B21" w14:textId="17AB3684"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57" w:history="1">
            <w:r w:rsidRPr="0053242C">
              <w:rPr>
                <w:rStyle w:val="Hyperlink"/>
                <w:rFonts w:ascii="Times New Roman" w:hAnsi="Times New Roman" w:cs="Times New Roman"/>
                <w:noProof/>
              </w:rPr>
              <w:t>d.</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Bảng FactVehicle: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_Toc92844757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62</w:t>
            </w:r>
            <w:r w:rsidRPr="0053242C">
              <w:rPr>
                <w:rFonts w:ascii="Times New Roman" w:hAnsi="Times New Roman" w:cs="Times New Roman"/>
                <w:noProof/>
                <w:webHidden/>
              </w:rPr>
              <w:fldChar w:fldCharType="end"/>
            </w:r>
          </w:hyperlink>
        </w:p>
        <w:p w14:paraId="60EBEEA7" w14:textId="0F3DB9B6" w:rsidR="0053242C" w:rsidRPr="0053242C" w:rsidRDefault="0053242C">
          <w:pPr>
            <w:pStyle w:val="TOC1"/>
            <w:tabs>
              <w:tab w:val="left" w:pos="660"/>
              <w:tab w:val="right" w:pos="9350"/>
            </w:tabs>
            <w:rPr>
              <w:rFonts w:ascii="Times New Roman" w:eastAsiaTheme="minorEastAsia" w:hAnsi="Times New Roman" w:cs="Times New Roman"/>
              <w:noProof/>
            </w:rPr>
          </w:pPr>
          <w:hyperlink w:anchor="_Toc92844758" w:history="1">
            <w:r w:rsidRPr="0053242C">
              <w:rPr>
                <w:rStyle w:val="Hyperlink"/>
                <w:rFonts w:ascii="Times New Roman" w:hAnsi="Times New Roman" w:cs="Times New Roman"/>
                <w:b/>
                <w:bCs/>
                <w:noProof/>
              </w:rPr>
              <w:t>VIII.</w:t>
            </w:r>
            <w:r w:rsidRPr="0053242C">
              <w:rPr>
                <w:rFonts w:ascii="Times New Roman" w:eastAsiaTheme="minorEastAsia" w:hAnsi="Times New Roman" w:cs="Times New Roman"/>
                <w:noProof/>
              </w:rPr>
              <w:tab/>
            </w:r>
            <w:r w:rsidRPr="0053242C">
              <w:rPr>
                <w:rStyle w:val="Hyperlink"/>
                <w:rFonts w:ascii="Times New Roman" w:hAnsi="Times New Roman" w:cs="Times New Roman"/>
                <w:b/>
                <w:bCs/>
                <w:noProof/>
              </w:rPr>
              <w:t>THỰC HIỆN OLAP:</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_Toc92844758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65</w:t>
            </w:r>
            <w:r w:rsidRPr="0053242C">
              <w:rPr>
                <w:rFonts w:ascii="Times New Roman" w:hAnsi="Times New Roman" w:cs="Times New Roman"/>
                <w:noProof/>
                <w:webHidden/>
              </w:rPr>
              <w:fldChar w:fldCharType="end"/>
            </w:r>
          </w:hyperlink>
        </w:p>
        <w:p w14:paraId="562F6950" w14:textId="7AFA48BC"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59" w:history="1">
            <w:r w:rsidRPr="0053242C">
              <w:rPr>
                <w:rStyle w:val="Hyperlink"/>
                <w:rFonts w:ascii="Times New Roman" w:hAnsi="Times New Roman" w:cs="Times New Roman"/>
                <w:noProof/>
              </w:rPr>
              <w:t>1.</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Tạo phân cấp chiều thời gian:</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_Toc92844759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65</w:t>
            </w:r>
            <w:r w:rsidRPr="0053242C">
              <w:rPr>
                <w:rFonts w:ascii="Times New Roman" w:hAnsi="Times New Roman" w:cs="Times New Roman"/>
                <w:noProof/>
                <w:webHidden/>
              </w:rPr>
              <w:fldChar w:fldCharType="end"/>
            </w:r>
          </w:hyperlink>
        </w:p>
        <w:p w14:paraId="73E80A6F" w14:textId="24FF5063"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60" w:history="1">
            <w:r w:rsidRPr="0053242C">
              <w:rPr>
                <w:rStyle w:val="Hyperlink"/>
                <w:rFonts w:ascii="Times New Roman" w:hAnsi="Times New Roman" w:cs="Times New Roman"/>
                <w:noProof/>
              </w:rPr>
              <w:t>2.</w:t>
            </w:r>
            <w:r w:rsidRPr="0053242C">
              <w:rPr>
                <w:rFonts w:ascii="Times New Roman" w:eastAsiaTheme="minorEastAsia" w:hAnsi="Times New Roman" w:cs="Times New Roman"/>
                <w:noProof/>
              </w:rPr>
              <w:tab/>
            </w:r>
            <w:r w:rsidRPr="0053242C">
              <w:rPr>
                <w:rStyle w:val="Hyperlink"/>
                <w:rFonts w:ascii="Times New Roman" w:eastAsia="Cambria" w:hAnsi="Times New Roman" w:cs="Times New Roman"/>
                <w:noProof/>
              </w:rPr>
              <w:t>Tạo phân cấp chiều địa điểm:</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_Toc92844760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67</w:t>
            </w:r>
            <w:r w:rsidRPr="0053242C">
              <w:rPr>
                <w:rFonts w:ascii="Times New Roman" w:hAnsi="Times New Roman" w:cs="Times New Roman"/>
                <w:noProof/>
                <w:webHidden/>
              </w:rPr>
              <w:fldChar w:fldCharType="end"/>
            </w:r>
          </w:hyperlink>
        </w:p>
        <w:p w14:paraId="27E54581" w14:textId="482AB0FE"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61" w:history="1">
            <w:r w:rsidRPr="0053242C">
              <w:rPr>
                <w:rStyle w:val="Hyperlink"/>
                <w:rFonts w:ascii="Times New Roman" w:hAnsi="Times New Roman" w:cs="Times New Roman"/>
                <w:noProof/>
              </w:rPr>
              <w:t>3.</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Tạo thêm các Named Calculation:</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_Toc92844761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68</w:t>
            </w:r>
            <w:r w:rsidRPr="0053242C">
              <w:rPr>
                <w:rFonts w:ascii="Times New Roman" w:hAnsi="Times New Roman" w:cs="Times New Roman"/>
                <w:noProof/>
                <w:webHidden/>
              </w:rPr>
              <w:fldChar w:fldCharType="end"/>
            </w:r>
          </w:hyperlink>
        </w:p>
        <w:p w14:paraId="21A81F09" w14:textId="0B893C23" w:rsidR="0053242C" w:rsidRPr="0053242C" w:rsidRDefault="0053242C">
          <w:pPr>
            <w:pStyle w:val="TOC3"/>
            <w:tabs>
              <w:tab w:val="left" w:pos="1100"/>
              <w:tab w:val="right" w:pos="9350"/>
            </w:tabs>
            <w:rPr>
              <w:rFonts w:ascii="Times New Roman" w:eastAsiaTheme="minorEastAsia" w:hAnsi="Times New Roman" w:cs="Times New Roman"/>
              <w:noProof/>
            </w:rPr>
          </w:pPr>
          <w:hyperlink w:anchor="_Toc92844762" w:history="1">
            <w:r w:rsidRPr="0053242C">
              <w:rPr>
                <w:rStyle w:val="Hyperlink"/>
                <w:rFonts w:ascii="Times New Roman" w:hAnsi="Times New Roman" w:cs="Times New Roman"/>
                <w:noProof/>
              </w:rPr>
              <w:t>3.1</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AgeGroup:</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_Toc92844762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68</w:t>
            </w:r>
            <w:r w:rsidRPr="0053242C">
              <w:rPr>
                <w:rFonts w:ascii="Times New Roman" w:hAnsi="Times New Roman" w:cs="Times New Roman"/>
                <w:noProof/>
                <w:webHidden/>
              </w:rPr>
              <w:fldChar w:fldCharType="end"/>
            </w:r>
          </w:hyperlink>
        </w:p>
        <w:p w14:paraId="49BB6673" w14:textId="4090D874" w:rsidR="0053242C" w:rsidRPr="0053242C" w:rsidRDefault="0053242C">
          <w:pPr>
            <w:pStyle w:val="TOC3"/>
            <w:tabs>
              <w:tab w:val="left" w:pos="1100"/>
              <w:tab w:val="right" w:pos="9350"/>
            </w:tabs>
            <w:rPr>
              <w:rFonts w:ascii="Times New Roman" w:eastAsiaTheme="minorEastAsia" w:hAnsi="Times New Roman" w:cs="Times New Roman"/>
              <w:noProof/>
            </w:rPr>
          </w:pPr>
          <w:hyperlink w:anchor="_Toc92844763" w:history="1">
            <w:r w:rsidRPr="0053242C">
              <w:rPr>
                <w:rStyle w:val="Hyperlink"/>
                <w:rFonts w:ascii="Times New Roman" w:eastAsia="Cambria" w:hAnsi="Times New Roman" w:cs="Times New Roman"/>
                <w:noProof/>
              </w:rPr>
              <w:t>3.2</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TimeOfDay:</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_Toc92844763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69</w:t>
            </w:r>
            <w:r w:rsidRPr="0053242C">
              <w:rPr>
                <w:rFonts w:ascii="Times New Roman" w:hAnsi="Times New Roman" w:cs="Times New Roman"/>
                <w:noProof/>
                <w:webHidden/>
              </w:rPr>
              <w:fldChar w:fldCharType="end"/>
            </w:r>
          </w:hyperlink>
        </w:p>
        <w:p w14:paraId="35561CE0" w14:textId="3A5DFEA6" w:rsidR="0053242C" w:rsidRPr="0053242C" w:rsidRDefault="0053242C">
          <w:pPr>
            <w:pStyle w:val="TOC3"/>
            <w:tabs>
              <w:tab w:val="left" w:pos="1100"/>
              <w:tab w:val="right" w:pos="9350"/>
            </w:tabs>
            <w:rPr>
              <w:rFonts w:ascii="Times New Roman" w:eastAsiaTheme="minorEastAsia" w:hAnsi="Times New Roman" w:cs="Times New Roman"/>
              <w:noProof/>
            </w:rPr>
          </w:pPr>
          <w:hyperlink w:anchor="_Toc92844764" w:history="1">
            <w:r w:rsidRPr="0053242C">
              <w:rPr>
                <w:rStyle w:val="Hyperlink"/>
                <w:rFonts w:ascii="Times New Roman" w:eastAsia="Cambria" w:hAnsi="Times New Roman" w:cs="Times New Roman"/>
                <w:noProof/>
              </w:rPr>
              <w:t>3.3</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BuildUpRoad:</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_Toc92844764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70</w:t>
            </w:r>
            <w:r w:rsidRPr="0053242C">
              <w:rPr>
                <w:rFonts w:ascii="Times New Roman" w:hAnsi="Times New Roman" w:cs="Times New Roman"/>
                <w:noProof/>
                <w:webHidden/>
              </w:rPr>
              <w:fldChar w:fldCharType="end"/>
            </w:r>
          </w:hyperlink>
        </w:p>
        <w:p w14:paraId="439E81B6" w14:textId="4D6489B7"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65" w:history="1">
            <w:r w:rsidRPr="0053242C">
              <w:rPr>
                <w:rStyle w:val="Hyperlink"/>
                <w:rFonts w:ascii="Times New Roman" w:hAnsi="Times New Roman" w:cs="Times New Roman"/>
                <w:noProof/>
              </w:rPr>
              <w:t>4.</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Tạo Casualty cube để xem các thống kê các số liệu về thương vong:</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_Toc92844765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71</w:t>
            </w:r>
            <w:r w:rsidRPr="0053242C">
              <w:rPr>
                <w:rFonts w:ascii="Times New Roman" w:hAnsi="Times New Roman" w:cs="Times New Roman"/>
                <w:noProof/>
                <w:webHidden/>
              </w:rPr>
              <w:fldChar w:fldCharType="end"/>
            </w:r>
          </w:hyperlink>
        </w:p>
        <w:p w14:paraId="32E2EFC5" w14:textId="267B22BD"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66" w:history="1">
            <w:r w:rsidRPr="0053242C">
              <w:rPr>
                <w:rStyle w:val="Hyperlink"/>
                <w:rFonts w:ascii="Times New Roman" w:eastAsia="Cambria" w:hAnsi="Times New Roman" w:cs="Times New Roman"/>
                <w:noProof/>
              </w:rPr>
              <w:t>5.</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Tạo Accident cube để xem các thống kê các số liệu về TNGT:</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_Toc92844766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72</w:t>
            </w:r>
            <w:r w:rsidRPr="0053242C">
              <w:rPr>
                <w:rFonts w:ascii="Times New Roman" w:hAnsi="Times New Roman" w:cs="Times New Roman"/>
                <w:noProof/>
                <w:webHidden/>
              </w:rPr>
              <w:fldChar w:fldCharType="end"/>
            </w:r>
          </w:hyperlink>
        </w:p>
        <w:p w14:paraId="47152B70" w14:textId="119B773A"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67" w:history="1">
            <w:r w:rsidRPr="0053242C">
              <w:rPr>
                <w:rStyle w:val="Hyperlink"/>
                <w:rFonts w:ascii="Times New Roman" w:eastAsia="Cambria" w:hAnsi="Times New Roman" w:cs="Times New Roman"/>
                <w:noProof/>
              </w:rPr>
              <w:t>6.</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Thực hiện các thống kê:</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_Toc92844767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72</w:t>
            </w:r>
            <w:r w:rsidRPr="0053242C">
              <w:rPr>
                <w:rFonts w:ascii="Times New Roman" w:hAnsi="Times New Roman" w:cs="Times New Roman"/>
                <w:noProof/>
                <w:webHidden/>
              </w:rPr>
              <w:fldChar w:fldCharType="end"/>
            </w:r>
          </w:hyperlink>
        </w:p>
        <w:p w14:paraId="12303D7C" w14:textId="0495EDE9"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68" w:history="1">
            <w:r w:rsidRPr="0053242C">
              <w:rPr>
                <w:rStyle w:val="Hyperlink"/>
                <w:rFonts w:ascii="Times New Roman" w:hAnsi="Times New Roman" w:cs="Times New Roman"/>
                <w:noProof/>
              </w:rPr>
              <w:t>7.</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Một số query MDX cơ bản:</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_Toc92844768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80</w:t>
            </w:r>
            <w:r w:rsidRPr="0053242C">
              <w:rPr>
                <w:rFonts w:ascii="Times New Roman" w:hAnsi="Times New Roman" w:cs="Times New Roman"/>
                <w:noProof/>
                <w:webHidden/>
              </w:rPr>
              <w:fldChar w:fldCharType="end"/>
            </w:r>
          </w:hyperlink>
        </w:p>
        <w:p w14:paraId="5FB370B2" w14:textId="29D82E0E" w:rsidR="0053242C" w:rsidRPr="0053242C" w:rsidRDefault="0053242C">
          <w:pPr>
            <w:pStyle w:val="TOC1"/>
            <w:tabs>
              <w:tab w:val="left" w:pos="660"/>
              <w:tab w:val="right" w:pos="9350"/>
            </w:tabs>
            <w:rPr>
              <w:rFonts w:ascii="Times New Roman" w:eastAsiaTheme="minorEastAsia" w:hAnsi="Times New Roman" w:cs="Times New Roman"/>
              <w:noProof/>
            </w:rPr>
          </w:pPr>
          <w:hyperlink w:anchor="_Toc92844769" w:history="1">
            <w:r w:rsidRPr="0053242C">
              <w:rPr>
                <w:rStyle w:val="Hyperlink"/>
                <w:rFonts w:ascii="Times New Roman" w:hAnsi="Times New Roman" w:cs="Times New Roman"/>
                <w:b/>
                <w:bCs/>
                <w:noProof/>
              </w:rPr>
              <w:t>IX.</w:t>
            </w:r>
            <w:r w:rsidRPr="0053242C">
              <w:rPr>
                <w:rFonts w:ascii="Times New Roman" w:eastAsiaTheme="minorEastAsia" w:hAnsi="Times New Roman" w:cs="Times New Roman"/>
                <w:noProof/>
              </w:rPr>
              <w:tab/>
            </w:r>
            <w:r w:rsidRPr="0053242C">
              <w:rPr>
                <w:rStyle w:val="Hyperlink"/>
                <w:rFonts w:ascii="Times New Roman" w:hAnsi="Times New Roman" w:cs="Times New Roman"/>
                <w:b/>
                <w:bCs/>
                <w:noProof/>
              </w:rPr>
              <w:t>THỰC HIỆN MINING:</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_Toc92844769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85</w:t>
            </w:r>
            <w:r w:rsidRPr="0053242C">
              <w:rPr>
                <w:rFonts w:ascii="Times New Roman" w:hAnsi="Times New Roman" w:cs="Times New Roman"/>
                <w:noProof/>
                <w:webHidden/>
              </w:rPr>
              <w:fldChar w:fldCharType="end"/>
            </w:r>
          </w:hyperlink>
        </w:p>
        <w:p w14:paraId="01F754C7" w14:textId="6CE36D49"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70" w:history="1">
            <w:r w:rsidRPr="0053242C">
              <w:rPr>
                <w:rStyle w:val="Hyperlink"/>
                <w:rFonts w:ascii="Times New Roman" w:hAnsi="Times New Roman" w:cs="Times New Roman"/>
                <w:noProof/>
              </w:rPr>
              <w:t>1.</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Build Mining Structure: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_Toc92844770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85</w:t>
            </w:r>
            <w:r w:rsidRPr="0053242C">
              <w:rPr>
                <w:rFonts w:ascii="Times New Roman" w:hAnsi="Times New Roman" w:cs="Times New Roman"/>
                <w:noProof/>
                <w:webHidden/>
              </w:rPr>
              <w:fldChar w:fldCharType="end"/>
            </w:r>
          </w:hyperlink>
        </w:p>
        <w:p w14:paraId="087C104B" w14:textId="38D217F9"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71" w:history="1">
            <w:r w:rsidRPr="0053242C">
              <w:rPr>
                <w:rStyle w:val="Hyperlink"/>
                <w:rFonts w:ascii="Times New Roman" w:hAnsi="Times New Roman" w:cs="Times New Roman"/>
                <w:noProof/>
              </w:rPr>
              <w:t>2.</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Chọn Mining Model:</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_Toc92844771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86</w:t>
            </w:r>
            <w:r w:rsidRPr="0053242C">
              <w:rPr>
                <w:rFonts w:ascii="Times New Roman" w:hAnsi="Times New Roman" w:cs="Times New Roman"/>
                <w:noProof/>
                <w:webHidden/>
              </w:rPr>
              <w:fldChar w:fldCharType="end"/>
            </w:r>
          </w:hyperlink>
        </w:p>
        <w:p w14:paraId="1A89B0FE" w14:textId="4E855167"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72" w:history="1">
            <w:r w:rsidRPr="0053242C">
              <w:rPr>
                <w:rStyle w:val="Hyperlink"/>
                <w:rFonts w:ascii="Times New Roman" w:hAnsi="Times New Roman" w:cs="Times New Roman"/>
                <w:noProof/>
              </w:rPr>
              <w:t>3.</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Xem kết quả Mining:</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_Toc92844772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87</w:t>
            </w:r>
            <w:r w:rsidRPr="0053242C">
              <w:rPr>
                <w:rFonts w:ascii="Times New Roman" w:hAnsi="Times New Roman" w:cs="Times New Roman"/>
                <w:noProof/>
                <w:webHidden/>
              </w:rPr>
              <w:fldChar w:fldCharType="end"/>
            </w:r>
          </w:hyperlink>
        </w:p>
        <w:p w14:paraId="2F57BD08" w14:textId="2AFA44A6"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73" w:history="1">
            <w:r w:rsidRPr="0053242C">
              <w:rPr>
                <w:rStyle w:val="Hyperlink"/>
                <w:rFonts w:ascii="Times New Roman" w:hAnsi="Times New Roman" w:cs="Times New Roman"/>
                <w:noProof/>
              </w:rPr>
              <w:t>3.1</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Decision Tree:</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_Toc92844773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87</w:t>
            </w:r>
            <w:r w:rsidRPr="0053242C">
              <w:rPr>
                <w:rFonts w:ascii="Times New Roman" w:hAnsi="Times New Roman" w:cs="Times New Roman"/>
                <w:noProof/>
                <w:webHidden/>
              </w:rPr>
              <w:fldChar w:fldCharType="end"/>
            </w:r>
          </w:hyperlink>
        </w:p>
        <w:p w14:paraId="53FBB269" w14:textId="4D647227"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74" w:history="1">
            <w:r w:rsidRPr="0053242C">
              <w:rPr>
                <w:rStyle w:val="Hyperlink"/>
                <w:rFonts w:ascii="Times New Roman" w:eastAsia="Cambria" w:hAnsi="Times New Roman" w:cs="Times New Roman"/>
                <w:noProof/>
              </w:rPr>
              <w:t>3.2</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Dependency Network:</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_Toc92844774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89</w:t>
            </w:r>
            <w:r w:rsidRPr="0053242C">
              <w:rPr>
                <w:rFonts w:ascii="Times New Roman" w:hAnsi="Times New Roman" w:cs="Times New Roman"/>
                <w:noProof/>
                <w:webHidden/>
              </w:rPr>
              <w:fldChar w:fldCharType="end"/>
            </w:r>
          </w:hyperlink>
        </w:p>
        <w:p w14:paraId="79F847CF" w14:textId="2FF819A9"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75" w:history="1">
            <w:r w:rsidRPr="0053242C">
              <w:rPr>
                <w:rStyle w:val="Hyperlink"/>
                <w:rFonts w:ascii="Times New Roman" w:eastAsia="Cambria" w:hAnsi="Times New Roman" w:cs="Times New Roman"/>
                <w:noProof/>
              </w:rPr>
              <w:t>3.3</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Clustering:</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_Toc92844775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90</w:t>
            </w:r>
            <w:r w:rsidRPr="0053242C">
              <w:rPr>
                <w:rFonts w:ascii="Times New Roman" w:hAnsi="Times New Roman" w:cs="Times New Roman"/>
                <w:noProof/>
                <w:webHidden/>
              </w:rPr>
              <w:fldChar w:fldCharType="end"/>
            </w:r>
          </w:hyperlink>
        </w:p>
        <w:p w14:paraId="44E7DAAB" w14:textId="1BF45FB7" w:rsidR="0053242C" w:rsidRPr="0053242C" w:rsidRDefault="0053242C">
          <w:pPr>
            <w:pStyle w:val="TOC2"/>
            <w:tabs>
              <w:tab w:val="left" w:pos="880"/>
              <w:tab w:val="right" w:pos="9350"/>
            </w:tabs>
            <w:rPr>
              <w:rFonts w:ascii="Times New Roman" w:eastAsiaTheme="minorEastAsia" w:hAnsi="Times New Roman" w:cs="Times New Roman"/>
              <w:noProof/>
            </w:rPr>
          </w:pPr>
          <w:hyperlink w:anchor="_Toc92844776" w:history="1">
            <w:r w:rsidRPr="0053242C">
              <w:rPr>
                <w:rStyle w:val="Hyperlink"/>
                <w:rFonts w:ascii="Times New Roman" w:hAnsi="Times New Roman" w:cs="Times New Roman"/>
                <w:noProof/>
              </w:rPr>
              <w:t>3.4</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So sánh:</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_Toc92844776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92</w:t>
            </w:r>
            <w:r w:rsidRPr="0053242C">
              <w:rPr>
                <w:rFonts w:ascii="Times New Roman" w:hAnsi="Times New Roman" w:cs="Times New Roman"/>
                <w:noProof/>
                <w:webHidden/>
              </w:rPr>
              <w:fldChar w:fldCharType="end"/>
            </w:r>
          </w:hyperlink>
        </w:p>
        <w:p w14:paraId="0DBC9F60" w14:textId="2E0C83E6" w:rsidR="0053242C" w:rsidRPr="0053242C" w:rsidRDefault="0053242C">
          <w:pPr>
            <w:pStyle w:val="TOC1"/>
            <w:tabs>
              <w:tab w:val="left" w:pos="440"/>
              <w:tab w:val="right" w:pos="9350"/>
            </w:tabs>
            <w:rPr>
              <w:rFonts w:ascii="Times New Roman" w:eastAsiaTheme="minorEastAsia" w:hAnsi="Times New Roman" w:cs="Times New Roman"/>
              <w:noProof/>
            </w:rPr>
          </w:pPr>
          <w:hyperlink w:anchor="_Toc92844777" w:history="1">
            <w:r w:rsidRPr="0053242C">
              <w:rPr>
                <w:rStyle w:val="Hyperlink"/>
                <w:rFonts w:ascii="Times New Roman" w:hAnsi="Times New Roman" w:cs="Times New Roman"/>
                <w:b/>
                <w:bCs/>
                <w:noProof/>
              </w:rPr>
              <w:t>X.</w:t>
            </w:r>
            <w:r w:rsidRPr="0053242C">
              <w:rPr>
                <w:rFonts w:ascii="Times New Roman" w:eastAsiaTheme="minorEastAsia" w:hAnsi="Times New Roman" w:cs="Times New Roman"/>
                <w:noProof/>
              </w:rPr>
              <w:tab/>
            </w:r>
            <w:r w:rsidRPr="0053242C">
              <w:rPr>
                <w:rStyle w:val="Hyperlink"/>
                <w:rFonts w:ascii="Times New Roman" w:hAnsi="Times New Roman" w:cs="Times New Roman"/>
                <w:b/>
                <w:bCs/>
                <w:noProof/>
              </w:rPr>
              <w:t>THỰC HIỆN REPORT BẰNG POWER BI:</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_Toc92844777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95</w:t>
            </w:r>
            <w:r w:rsidRPr="0053242C">
              <w:rPr>
                <w:rFonts w:ascii="Times New Roman" w:hAnsi="Times New Roman" w:cs="Times New Roman"/>
                <w:noProof/>
                <w:webHidden/>
              </w:rPr>
              <w:fldChar w:fldCharType="end"/>
            </w:r>
          </w:hyperlink>
        </w:p>
        <w:p w14:paraId="183AE3C5" w14:textId="1F8962A5"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78" w:history="1">
            <w:r w:rsidRPr="0053242C">
              <w:rPr>
                <w:rStyle w:val="Hyperlink"/>
                <w:rFonts w:ascii="Times New Roman" w:hAnsi="Times New Roman" w:cs="Times New Roman"/>
                <w:noProof/>
              </w:rPr>
              <w:t>1.</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Câu 1:</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_Toc92844778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95</w:t>
            </w:r>
            <w:r w:rsidRPr="0053242C">
              <w:rPr>
                <w:rFonts w:ascii="Times New Roman" w:hAnsi="Times New Roman" w:cs="Times New Roman"/>
                <w:noProof/>
                <w:webHidden/>
              </w:rPr>
              <w:fldChar w:fldCharType="end"/>
            </w:r>
          </w:hyperlink>
        </w:p>
        <w:p w14:paraId="2640B165" w14:textId="589EF18E"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79" w:history="1">
            <w:r w:rsidRPr="0053242C">
              <w:rPr>
                <w:rStyle w:val="Hyperlink"/>
                <w:rFonts w:ascii="Times New Roman" w:hAnsi="Times New Roman" w:cs="Times New Roman"/>
                <w:noProof/>
              </w:rPr>
              <w:t>2.</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Câu 2:</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_Toc92844779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98</w:t>
            </w:r>
            <w:r w:rsidRPr="0053242C">
              <w:rPr>
                <w:rFonts w:ascii="Times New Roman" w:hAnsi="Times New Roman" w:cs="Times New Roman"/>
                <w:noProof/>
                <w:webHidden/>
              </w:rPr>
              <w:fldChar w:fldCharType="end"/>
            </w:r>
          </w:hyperlink>
        </w:p>
        <w:p w14:paraId="1AE22558" w14:textId="4201EA34"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80" w:history="1">
            <w:r w:rsidRPr="0053242C">
              <w:rPr>
                <w:rStyle w:val="Hyperlink"/>
                <w:rFonts w:ascii="Times New Roman" w:hAnsi="Times New Roman" w:cs="Times New Roman"/>
                <w:noProof/>
              </w:rPr>
              <w:t>3.</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Câu 4:</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_Toc92844780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100</w:t>
            </w:r>
            <w:r w:rsidRPr="0053242C">
              <w:rPr>
                <w:rFonts w:ascii="Times New Roman" w:hAnsi="Times New Roman" w:cs="Times New Roman"/>
                <w:noProof/>
                <w:webHidden/>
              </w:rPr>
              <w:fldChar w:fldCharType="end"/>
            </w:r>
          </w:hyperlink>
        </w:p>
        <w:p w14:paraId="70BF568A" w14:textId="53B67774"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81" w:history="1">
            <w:r w:rsidRPr="0053242C">
              <w:rPr>
                <w:rStyle w:val="Hyperlink"/>
                <w:rFonts w:ascii="Times New Roman" w:hAnsi="Times New Roman" w:cs="Times New Roman"/>
                <w:noProof/>
              </w:rPr>
              <w:t>4.</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Câu 5</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_Toc92844781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100</w:t>
            </w:r>
            <w:r w:rsidRPr="0053242C">
              <w:rPr>
                <w:rFonts w:ascii="Times New Roman" w:hAnsi="Times New Roman" w:cs="Times New Roman"/>
                <w:noProof/>
                <w:webHidden/>
              </w:rPr>
              <w:fldChar w:fldCharType="end"/>
            </w:r>
          </w:hyperlink>
        </w:p>
        <w:p w14:paraId="7767E776" w14:textId="29FA5946"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82" w:history="1">
            <w:r w:rsidRPr="0053242C">
              <w:rPr>
                <w:rStyle w:val="Hyperlink"/>
                <w:rFonts w:ascii="Times New Roman" w:hAnsi="Times New Roman" w:cs="Times New Roman"/>
                <w:noProof/>
              </w:rPr>
              <w:t>5.</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Câu 6:</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_Toc92844782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102</w:t>
            </w:r>
            <w:r w:rsidRPr="0053242C">
              <w:rPr>
                <w:rFonts w:ascii="Times New Roman" w:hAnsi="Times New Roman" w:cs="Times New Roman"/>
                <w:noProof/>
                <w:webHidden/>
              </w:rPr>
              <w:fldChar w:fldCharType="end"/>
            </w:r>
          </w:hyperlink>
        </w:p>
        <w:p w14:paraId="68279978" w14:textId="15BB930A"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83" w:history="1">
            <w:r w:rsidRPr="0053242C">
              <w:rPr>
                <w:rStyle w:val="Hyperlink"/>
                <w:rFonts w:ascii="Times New Roman" w:hAnsi="Times New Roman" w:cs="Times New Roman"/>
                <w:noProof/>
              </w:rPr>
              <w:t>6.</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Câu 7:</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_Toc92844783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103</w:t>
            </w:r>
            <w:r w:rsidRPr="0053242C">
              <w:rPr>
                <w:rFonts w:ascii="Times New Roman" w:hAnsi="Times New Roman" w:cs="Times New Roman"/>
                <w:noProof/>
                <w:webHidden/>
              </w:rPr>
              <w:fldChar w:fldCharType="end"/>
            </w:r>
          </w:hyperlink>
        </w:p>
        <w:p w14:paraId="52377752" w14:textId="4628585B"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84" w:history="1">
            <w:r w:rsidRPr="0053242C">
              <w:rPr>
                <w:rStyle w:val="Hyperlink"/>
                <w:rFonts w:ascii="Times New Roman" w:hAnsi="Times New Roman" w:cs="Times New Roman"/>
                <w:noProof/>
              </w:rPr>
              <w:t>7.</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Câu 8:</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_Toc92844784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104</w:t>
            </w:r>
            <w:r w:rsidRPr="0053242C">
              <w:rPr>
                <w:rFonts w:ascii="Times New Roman" w:hAnsi="Times New Roman" w:cs="Times New Roman"/>
                <w:noProof/>
                <w:webHidden/>
              </w:rPr>
              <w:fldChar w:fldCharType="end"/>
            </w:r>
          </w:hyperlink>
        </w:p>
        <w:p w14:paraId="34E95FC1" w14:textId="6BB58C60"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85" w:history="1">
            <w:r w:rsidRPr="0053242C">
              <w:rPr>
                <w:rStyle w:val="Hyperlink"/>
                <w:rFonts w:ascii="Times New Roman" w:hAnsi="Times New Roman" w:cs="Times New Roman"/>
                <w:noProof/>
              </w:rPr>
              <w:t>8.</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Câu 9:</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_Toc92844785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104</w:t>
            </w:r>
            <w:r w:rsidRPr="0053242C">
              <w:rPr>
                <w:rFonts w:ascii="Times New Roman" w:hAnsi="Times New Roman" w:cs="Times New Roman"/>
                <w:noProof/>
                <w:webHidden/>
              </w:rPr>
              <w:fldChar w:fldCharType="end"/>
            </w:r>
          </w:hyperlink>
        </w:p>
        <w:p w14:paraId="780B3638" w14:textId="10E6C7AC" w:rsidR="0053242C" w:rsidRPr="0053242C" w:rsidRDefault="0053242C">
          <w:pPr>
            <w:pStyle w:val="TOC2"/>
            <w:tabs>
              <w:tab w:val="left" w:pos="660"/>
              <w:tab w:val="right" w:pos="9350"/>
            </w:tabs>
            <w:rPr>
              <w:rFonts w:ascii="Times New Roman" w:eastAsiaTheme="minorEastAsia" w:hAnsi="Times New Roman" w:cs="Times New Roman"/>
              <w:noProof/>
            </w:rPr>
          </w:pPr>
          <w:hyperlink w:anchor="_Toc92844786" w:history="1">
            <w:r w:rsidRPr="0053242C">
              <w:rPr>
                <w:rStyle w:val="Hyperlink"/>
                <w:rFonts w:ascii="Times New Roman" w:hAnsi="Times New Roman" w:cs="Times New Roman"/>
                <w:noProof/>
              </w:rPr>
              <w:t>9.</w:t>
            </w:r>
            <w:r w:rsidRPr="0053242C">
              <w:rPr>
                <w:rFonts w:ascii="Times New Roman" w:eastAsiaTheme="minorEastAsia" w:hAnsi="Times New Roman" w:cs="Times New Roman"/>
                <w:noProof/>
              </w:rPr>
              <w:tab/>
            </w:r>
            <w:r w:rsidRPr="0053242C">
              <w:rPr>
                <w:rStyle w:val="Hyperlink"/>
                <w:rFonts w:ascii="Times New Roman" w:hAnsi="Times New Roman" w:cs="Times New Roman"/>
                <w:noProof/>
              </w:rPr>
              <w:t>Câu 11:</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_Toc92844786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106</w:t>
            </w:r>
            <w:r w:rsidRPr="0053242C">
              <w:rPr>
                <w:rFonts w:ascii="Times New Roman" w:hAnsi="Times New Roman" w:cs="Times New Roman"/>
                <w:noProof/>
                <w:webHidden/>
              </w:rPr>
              <w:fldChar w:fldCharType="end"/>
            </w:r>
          </w:hyperlink>
        </w:p>
        <w:p w14:paraId="612BEAA4" w14:textId="501BE20F" w:rsidR="0053242C" w:rsidRPr="0053242C" w:rsidRDefault="0053242C">
          <w:pPr>
            <w:pStyle w:val="TOC1"/>
            <w:tabs>
              <w:tab w:val="left" w:pos="660"/>
              <w:tab w:val="right" w:pos="9350"/>
            </w:tabs>
            <w:rPr>
              <w:rFonts w:ascii="Times New Roman" w:eastAsiaTheme="minorEastAsia" w:hAnsi="Times New Roman" w:cs="Times New Roman"/>
              <w:noProof/>
            </w:rPr>
          </w:pPr>
          <w:hyperlink w:anchor="_Toc92844787" w:history="1">
            <w:r w:rsidRPr="0053242C">
              <w:rPr>
                <w:rStyle w:val="Hyperlink"/>
                <w:rFonts w:ascii="Times New Roman" w:hAnsi="Times New Roman" w:cs="Times New Roman"/>
                <w:b/>
                <w:noProof/>
              </w:rPr>
              <w:t>XI.</w:t>
            </w:r>
            <w:r w:rsidRPr="0053242C">
              <w:rPr>
                <w:rFonts w:ascii="Times New Roman" w:eastAsiaTheme="minorEastAsia" w:hAnsi="Times New Roman" w:cs="Times New Roman"/>
                <w:noProof/>
              </w:rPr>
              <w:tab/>
            </w:r>
            <w:r w:rsidRPr="0053242C">
              <w:rPr>
                <w:rStyle w:val="Hyperlink"/>
                <w:rFonts w:ascii="Times New Roman" w:hAnsi="Times New Roman" w:cs="Times New Roman"/>
                <w:b/>
                <w:bCs/>
                <w:noProof/>
              </w:rPr>
              <w:t>LẬP LỊCH THAO TÁC TỰ ĐỘNG ETL</w:t>
            </w:r>
            <w:r w:rsidRPr="0053242C">
              <w:rPr>
                <w:rFonts w:ascii="Times New Roman" w:hAnsi="Times New Roman" w:cs="Times New Roman"/>
                <w:noProof/>
                <w:webHidden/>
              </w:rPr>
              <w:tab/>
            </w:r>
            <w:r w:rsidRPr="0053242C">
              <w:rPr>
                <w:rFonts w:ascii="Times New Roman" w:hAnsi="Times New Roman" w:cs="Times New Roman"/>
                <w:noProof/>
                <w:webHidden/>
              </w:rPr>
              <w:fldChar w:fldCharType="begin"/>
            </w:r>
            <w:r w:rsidRPr="0053242C">
              <w:rPr>
                <w:rFonts w:ascii="Times New Roman" w:hAnsi="Times New Roman" w:cs="Times New Roman"/>
                <w:noProof/>
                <w:webHidden/>
              </w:rPr>
              <w:instrText xml:space="preserve"> PAGEREF _Toc92844787 \h </w:instrText>
            </w:r>
            <w:r w:rsidRPr="0053242C">
              <w:rPr>
                <w:rFonts w:ascii="Times New Roman" w:hAnsi="Times New Roman" w:cs="Times New Roman"/>
                <w:noProof/>
                <w:webHidden/>
              </w:rPr>
            </w:r>
            <w:r w:rsidRPr="0053242C">
              <w:rPr>
                <w:rFonts w:ascii="Times New Roman" w:hAnsi="Times New Roman" w:cs="Times New Roman"/>
                <w:noProof/>
                <w:webHidden/>
              </w:rPr>
              <w:fldChar w:fldCharType="separate"/>
            </w:r>
            <w:r w:rsidRPr="0053242C">
              <w:rPr>
                <w:rFonts w:ascii="Times New Roman" w:hAnsi="Times New Roman" w:cs="Times New Roman"/>
                <w:noProof/>
                <w:webHidden/>
              </w:rPr>
              <w:t>107</w:t>
            </w:r>
            <w:r w:rsidRPr="0053242C">
              <w:rPr>
                <w:rFonts w:ascii="Times New Roman" w:hAnsi="Times New Roman" w:cs="Times New Roman"/>
                <w:noProof/>
                <w:webHidden/>
              </w:rPr>
              <w:fldChar w:fldCharType="end"/>
            </w:r>
          </w:hyperlink>
        </w:p>
        <w:p w14:paraId="26A2F5A6" w14:textId="6CD58FC9"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rPr>
            <w:fldChar w:fldCharType="end"/>
          </w:r>
        </w:p>
      </w:sdtContent>
    </w:sdt>
    <w:p w14:paraId="7F17048D" w14:textId="77777777" w:rsidR="00485150" w:rsidRPr="0053242C" w:rsidRDefault="00485150" w:rsidP="008C6C5E">
      <w:pPr>
        <w:spacing w:afterLines="120" w:after="288" w:line="360" w:lineRule="auto"/>
        <w:rPr>
          <w:rFonts w:ascii="Times New Roman" w:hAnsi="Times New Roman" w:cs="Times New Roman"/>
        </w:rPr>
      </w:pPr>
    </w:p>
    <w:p w14:paraId="3F7B9C7D" w14:textId="77777777" w:rsidR="00350DEC" w:rsidRPr="0053242C" w:rsidRDefault="00350DEC" w:rsidP="008C6C5E">
      <w:pPr>
        <w:spacing w:afterLines="120" w:after="288" w:line="360" w:lineRule="auto"/>
        <w:rPr>
          <w:rFonts w:ascii="Times New Roman" w:hAnsi="Times New Roman" w:cs="Times New Roman"/>
        </w:rPr>
      </w:pPr>
    </w:p>
    <w:p w14:paraId="22FE3066" w14:textId="77777777" w:rsidR="00350DEC" w:rsidRPr="0053242C" w:rsidRDefault="00350DEC" w:rsidP="008C6C5E">
      <w:pPr>
        <w:spacing w:afterLines="120" w:after="288" w:line="360" w:lineRule="auto"/>
        <w:rPr>
          <w:rFonts w:ascii="Times New Roman" w:hAnsi="Times New Roman" w:cs="Times New Roman"/>
        </w:rPr>
      </w:pPr>
    </w:p>
    <w:p w14:paraId="222B31D6" w14:textId="77777777" w:rsidR="00350DEC" w:rsidRPr="0053242C" w:rsidRDefault="00350DEC" w:rsidP="008C6C5E">
      <w:pPr>
        <w:spacing w:afterLines="120" w:after="288" w:line="360" w:lineRule="auto"/>
        <w:rPr>
          <w:rFonts w:ascii="Times New Roman" w:hAnsi="Times New Roman" w:cs="Times New Roman"/>
        </w:rPr>
      </w:pPr>
    </w:p>
    <w:p w14:paraId="6CAC9366" w14:textId="77777777" w:rsidR="00E72AE3" w:rsidRPr="0053242C" w:rsidRDefault="00E72AE3">
      <w:pPr>
        <w:rPr>
          <w:rFonts w:ascii="Times New Roman" w:eastAsiaTheme="majorEastAsia" w:hAnsi="Times New Roman" w:cs="Times New Roman"/>
          <w:b/>
          <w:bCs/>
          <w:color w:val="365F91" w:themeColor="accent1" w:themeShade="BF"/>
          <w:sz w:val="32"/>
          <w:szCs w:val="32"/>
        </w:rPr>
      </w:pPr>
      <w:r w:rsidRPr="0053242C">
        <w:rPr>
          <w:rFonts w:ascii="Times New Roman" w:hAnsi="Times New Roman" w:cs="Times New Roman"/>
          <w:b/>
          <w:bCs/>
        </w:rPr>
        <w:br w:type="page"/>
      </w:r>
    </w:p>
    <w:p w14:paraId="3116A097" w14:textId="7EE80FDC" w:rsidR="00485150" w:rsidRPr="0053242C" w:rsidRDefault="006D4D26" w:rsidP="0059368B">
      <w:pPr>
        <w:pStyle w:val="Heading1"/>
        <w:numPr>
          <w:ilvl w:val="0"/>
          <w:numId w:val="15"/>
        </w:numPr>
        <w:spacing w:afterLines="120" w:after="288"/>
        <w:rPr>
          <w:rFonts w:ascii="Times New Roman" w:hAnsi="Times New Roman" w:cs="Times New Roman"/>
          <w:b/>
          <w:bCs/>
        </w:rPr>
      </w:pPr>
      <w:bookmarkStart w:id="1" w:name="_Toc92844717"/>
      <w:r w:rsidRPr="0053242C">
        <w:rPr>
          <w:rFonts w:ascii="Times New Roman" w:hAnsi="Times New Roman" w:cs="Times New Roman"/>
          <w:b/>
          <w:bCs/>
        </w:rPr>
        <w:lastRenderedPageBreak/>
        <w:t>NHẬN XÉT DỮ LIỆU TỪ NGUỒN:</w:t>
      </w:r>
      <w:bookmarkEnd w:id="1"/>
    </w:p>
    <w:p w14:paraId="4C1B9500" w14:textId="77777777" w:rsidR="00485150" w:rsidRPr="0053242C" w:rsidRDefault="00617757" w:rsidP="008C6C5E">
      <w:pPr>
        <w:pStyle w:val="Heading2"/>
        <w:numPr>
          <w:ilvl w:val="0"/>
          <w:numId w:val="1"/>
        </w:numPr>
        <w:spacing w:afterLines="120" w:after="288"/>
        <w:rPr>
          <w:rFonts w:ascii="Times New Roman" w:hAnsi="Times New Roman" w:cs="Times New Roman"/>
        </w:rPr>
      </w:pPr>
      <w:bookmarkStart w:id="2" w:name="_Toc92844718"/>
      <w:r w:rsidRPr="0053242C">
        <w:rPr>
          <w:rFonts w:ascii="Times New Roman" w:hAnsi="Times New Roman" w:cs="Times New Roman"/>
        </w:rPr>
        <w:t>Bảng Accidents:</w:t>
      </w:r>
      <w:bookmarkEnd w:id="2"/>
    </w:p>
    <w:p w14:paraId="592FFA2A" w14:textId="77777777" w:rsidR="00485150" w:rsidRPr="0053242C" w:rsidRDefault="00617757" w:rsidP="008C6C5E">
      <w:pPr>
        <w:pBdr>
          <w:top w:val="none" w:sz="0" w:space="0" w:color="000000"/>
          <w:left w:val="none" w:sz="0" w:space="0" w:color="000000"/>
          <w:bottom w:val="none" w:sz="0" w:space="0" w:color="000000"/>
          <w:right w:val="none" w:sz="0" w:space="0" w:color="000000"/>
          <w:between w:val="none" w:sz="0" w:space="0" w:color="000000"/>
        </w:pBdr>
        <w:spacing w:afterLines="120" w:after="288" w:line="360" w:lineRule="auto"/>
        <w:ind w:left="720"/>
        <w:rPr>
          <w:rFonts w:ascii="Times New Roman" w:hAnsi="Times New Roman" w:cs="Times New Roman"/>
          <w:b/>
          <w:color w:val="000000"/>
          <w:sz w:val="26"/>
          <w:szCs w:val="26"/>
        </w:rPr>
      </w:pPr>
      <w:r w:rsidRPr="0053242C">
        <w:rPr>
          <w:rFonts w:ascii="Times New Roman" w:hAnsi="Times New Roman" w:cs="Times New Roman"/>
          <w:noProof/>
          <w:color w:val="000000"/>
        </w:rPr>
        <w:drawing>
          <wp:inline distT="0" distB="0" distL="0" distR="0" wp14:anchorId="54C113FC" wp14:editId="0E2882BE">
            <wp:extent cx="3777441" cy="768293"/>
            <wp:effectExtent l="0" t="0" r="0" b="0"/>
            <wp:docPr id="2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
                    <a:srcRect/>
                    <a:stretch>
                      <a:fillRect/>
                    </a:stretch>
                  </pic:blipFill>
                  <pic:spPr>
                    <a:xfrm>
                      <a:off x="0" y="0"/>
                      <a:ext cx="3777441" cy="768293"/>
                    </a:xfrm>
                    <a:prstGeom prst="rect">
                      <a:avLst/>
                    </a:prstGeom>
                    <a:ln/>
                  </pic:spPr>
                </pic:pic>
              </a:graphicData>
            </a:graphic>
          </wp:inline>
        </w:drawing>
      </w:r>
    </w:p>
    <w:p w14:paraId="209CFCF2" w14:textId="77777777" w:rsidR="00485150" w:rsidRPr="0053242C" w:rsidRDefault="00617757" w:rsidP="008C6C5E">
      <w:pPr>
        <w:pBdr>
          <w:top w:val="none" w:sz="0" w:space="0" w:color="000000"/>
          <w:left w:val="none" w:sz="0" w:space="0" w:color="000000"/>
          <w:bottom w:val="none" w:sz="0" w:space="0" w:color="000000"/>
          <w:right w:val="none" w:sz="0" w:space="0" w:color="000000"/>
          <w:between w:val="none" w:sz="0" w:space="0" w:color="000000"/>
        </w:pBdr>
        <w:spacing w:afterLines="120" w:after="288" w:line="360" w:lineRule="auto"/>
        <w:ind w:left="720" w:firstLine="720"/>
        <w:jc w:val="both"/>
        <w:rPr>
          <w:rFonts w:ascii="Times New Roman" w:eastAsia="Times New Roman" w:hAnsi="Times New Roman" w:cs="Times New Roman"/>
          <w:color w:val="000000"/>
        </w:rPr>
      </w:pPr>
      <w:r w:rsidRPr="0053242C">
        <w:rPr>
          <w:rFonts w:ascii="Times New Roman" w:eastAsia="Times New Roman" w:hAnsi="Times New Roman" w:cs="Times New Roman"/>
          <w:color w:val="000000"/>
        </w:rPr>
        <w:t>Độ mạnh khóa của các thuộc tính trong bảng cho thấy, cột Accident_Index có độ mạnh khóa là 100% vì vậy ta có thể xác định đây là khóa chính tự nhiên của bảng.</w:t>
      </w:r>
    </w:p>
    <w:p w14:paraId="41A081AB" w14:textId="510E0D9D" w:rsidR="00485150" w:rsidRPr="0053242C" w:rsidRDefault="00617757" w:rsidP="008C6C5E">
      <w:pPr>
        <w:pBdr>
          <w:top w:val="none" w:sz="0" w:space="0" w:color="000000"/>
          <w:left w:val="none" w:sz="0" w:space="0" w:color="000000"/>
          <w:bottom w:val="none" w:sz="0" w:space="0" w:color="000000"/>
          <w:right w:val="none" w:sz="0" w:space="0" w:color="000000"/>
          <w:between w:val="none" w:sz="0" w:space="0" w:color="000000"/>
        </w:pBdr>
        <w:spacing w:afterLines="120" w:after="288" w:line="360" w:lineRule="auto"/>
        <w:ind w:left="720"/>
        <w:rPr>
          <w:rFonts w:ascii="Times New Roman" w:hAnsi="Times New Roman" w:cs="Times New Roman"/>
          <w:b/>
          <w:color w:val="000000"/>
          <w:sz w:val="26"/>
          <w:szCs w:val="26"/>
        </w:rPr>
      </w:pPr>
      <w:r w:rsidRPr="0053242C">
        <w:rPr>
          <w:rFonts w:ascii="Times New Roman" w:hAnsi="Times New Roman" w:cs="Times New Roman"/>
          <w:b/>
          <w:color w:val="000000"/>
          <w:sz w:val="26"/>
          <w:szCs w:val="26"/>
        </w:rPr>
        <w:t xml:space="preserve"> </w:t>
      </w:r>
      <w:r w:rsidR="006D4D26" w:rsidRPr="0053242C">
        <w:rPr>
          <w:rFonts w:ascii="Times New Roman" w:hAnsi="Times New Roman" w:cs="Times New Roman"/>
          <w:noProof/>
          <w:color w:val="000000"/>
        </w:rPr>
        <w:drawing>
          <wp:inline distT="0" distB="0" distL="0" distR="0" wp14:anchorId="232D1814" wp14:editId="14017B27">
            <wp:extent cx="4122979" cy="1888276"/>
            <wp:effectExtent l="0" t="0" r="0" b="0"/>
            <wp:docPr id="295" name="image131.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295" name="image131.png" descr="A picture containing chart&#10;&#10;Description automatically generated"/>
                    <pic:cNvPicPr preferRelativeResize="0"/>
                  </pic:nvPicPr>
                  <pic:blipFill>
                    <a:blip r:embed="rId14"/>
                    <a:srcRect/>
                    <a:stretch>
                      <a:fillRect/>
                    </a:stretch>
                  </pic:blipFill>
                  <pic:spPr>
                    <a:xfrm>
                      <a:off x="0" y="0"/>
                      <a:ext cx="4122979" cy="1888276"/>
                    </a:xfrm>
                    <a:prstGeom prst="rect">
                      <a:avLst/>
                    </a:prstGeom>
                    <a:ln/>
                  </pic:spPr>
                </pic:pic>
              </a:graphicData>
            </a:graphic>
          </wp:inline>
        </w:drawing>
      </w:r>
    </w:p>
    <w:p w14:paraId="712506E7" w14:textId="37298563" w:rsidR="00485150" w:rsidRPr="0053242C" w:rsidRDefault="00617757" w:rsidP="008C6C5E">
      <w:pPr>
        <w:pBdr>
          <w:top w:val="none" w:sz="0" w:space="0" w:color="000000"/>
          <w:left w:val="none" w:sz="0" w:space="0" w:color="000000"/>
          <w:bottom w:val="none" w:sz="0" w:space="0" w:color="000000"/>
          <w:right w:val="none" w:sz="0" w:space="0" w:color="000000"/>
          <w:between w:val="none" w:sz="0" w:space="0" w:color="000000"/>
        </w:pBdr>
        <w:spacing w:afterLines="120" w:after="288" w:line="360" w:lineRule="auto"/>
        <w:ind w:left="720" w:firstLine="720"/>
        <w:rPr>
          <w:rFonts w:ascii="Times New Roman" w:hAnsi="Times New Roman" w:cs="Times New Roman"/>
          <w:color w:val="000000"/>
          <w:sz w:val="26"/>
          <w:szCs w:val="26"/>
        </w:rPr>
      </w:pPr>
      <w:r w:rsidRPr="0053242C">
        <w:rPr>
          <w:rFonts w:ascii="Times New Roman" w:eastAsia="Times New Roman" w:hAnsi="Times New Roman" w:cs="Times New Roman"/>
          <w:color w:val="000000"/>
        </w:rPr>
        <w:t>Kiểm tra tính NULL trên bảng, ta có thể thấy với bảng Accident hầu hết các cột đều có giá trị chỉ có hai cột là LSOA_of_Accidents_Location và time có giá trị NULL với số lượng cụ thể từng cột là 38691 và 25.</w:t>
      </w:r>
    </w:p>
    <w:p w14:paraId="3486B7E4" w14:textId="426AA051" w:rsidR="00485150" w:rsidRPr="0053242C" w:rsidRDefault="007F5C9A" w:rsidP="008C6C5E">
      <w:pPr>
        <w:pBdr>
          <w:top w:val="none" w:sz="0" w:space="0" w:color="000000"/>
          <w:left w:val="none" w:sz="0" w:space="0" w:color="000000"/>
          <w:bottom w:val="none" w:sz="0" w:space="0" w:color="000000"/>
          <w:right w:val="none" w:sz="0" w:space="0" w:color="000000"/>
          <w:between w:val="none" w:sz="0" w:space="0" w:color="000000"/>
        </w:pBdr>
        <w:spacing w:afterLines="120" w:after="288" w:line="360" w:lineRule="auto"/>
        <w:ind w:firstLine="720"/>
        <w:rPr>
          <w:rFonts w:ascii="Times New Roman" w:hAnsi="Times New Roman" w:cs="Times New Roman"/>
          <w:color w:val="000000"/>
          <w:sz w:val="26"/>
          <w:szCs w:val="26"/>
        </w:rPr>
      </w:pPr>
      <w:r w:rsidRPr="0053242C">
        <w:rPr>
          <w:rFonts w:ascii="Times New Roman" w:hAnsi="Times New Roman" w:cs="Times New Roman"/>
          <w:noProof/>
          <w:color w:val="000000"/>
        </w:rPr>
        <w:lastRenderedPageBreak/>
        <w:drawing>
          <wp:inline distT="0" distB="0" distL="0" distR="0" wp14:anchorId="0F95236A" wp14:editId="677C40C5">
            <wp:extent cx="2696634" cy="2402331"/>
            <wp:effectExtent l="0" t="0" r="0" b="0"/>
            <wp:docPr id="300" name="image14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00" name="image142.png" descr="Graphical user interface&#10;&#10;Description automatically generated"/>
                    <pic:cNvPicPr preferRelativeResize="0"/>
                  </pic:nvPicPr>
                  <pic:blipFill>
                    <a:blip r:embed="rId15"/>
                    <a:srcRect/>
                    <a:stretch>
                      <a:fillRect/>
                    </a:stretch>
                  </pic:blipFill>
                  <pic:spPr>
                    <a:xfrm>
                      <a:off x="0" y="0"/>
                      <a:ext cx="2696634" cy="2402331"/>
                    </a:xfrm>
                    <a:prstGeom prst="rect">
                      <a:avLst/>
                    </a:prstGeom>
                    <a:ln/>
                  </pic:spPr>
                </pic:pic>
              </a:graphicData>
            </a:graphic>
          </wp:inline>
        </w:drawing>
      </w:r>
    </w:p>
    <w:p w14:paraId="303DE59B" w14:textId="78351F6F" w:rsidR="00485150" w:rsidRPr="0053242C" w:rsidRDefault="00617757" w:rsidP="008C6C5E">
      <w:pPr>
        <w:pBdr>
          <w:top w:val="none" w:sz="0" w:space="0" w:color="000000"/>
          <w:left w:val="none" w:sz="0" w:space="0" w:color="000000"/>
          <w:bottom w:val="none" w:sz="0" w:space="0" w:color="000000"/>
          <w:right w:val="none" w:sz="0" w:space="0" w:color="000000"/>
          <w:between w:val="none" w:sz="0" w:space="0" w:color="000000"/>
        </w:pBdr>
        <w:spacing w:afterLines="120" w:after="288" w:line="360" w:lineRule="auto"/>
        <w:ind w:left="720" w:firstLine="720"/>
        <w:jc w:val="both"/>
        <w:rPr>
          <w:rFonts w:ascii="Times New Roman" w:eastAsia="Times New Roman" w:hAnsi="Times New Roman" w:cs="Times New Roman"/>
          <w:color w:val="000000"/>
        </w:rPr>
      </w:pPr>
      <w:r w:rsidRPr="0053242C">
        <w:rPr>
          <w:rFonts w:ascii="Times New Roman" w:eastAsia="Times New Roman" w:hAnsi="Times New Roman" w:cs="Times New Roman"/>
          <w:color w:val="000000"/>
        </w:rPr>
        <w:t>Kiểm tra tính duy nhất của các giá trị trên bảng chúng ta có thể thấy tại cột LSOA_of_Accident_Location có 34865 giá trị duy nhất có thể suy ra có 34865 địa điểm xảy ra tai</w:t>
      </w:r>
      <w:r w:rsidR="008C6C5E" w:rsidRPr="0053242C">
        <w:rPr>
          <w:rFonts w:ascii="Times New Roman" w:eastAsia="Times New Roman" w:hAnsi="Times New Roman" w:cs="Times New Roman"/>
          <w:color w:val="000000"/>
        </w:rPr>
        <w:t xml:space="preserve"> </w:t>
      </w:r>
      <w:r w:rsidRPr="0053242C">
        <w:rPr>
          <w:rFonts w:ascii="Times New Roman" w:eastAsia="Times New Roman" w:hAnsi="Times New Roman" w:cs="Times New Roman"/>
          <w:color w:val="000000"/>
        </w:rPr>
        <w:t>nạn.</w:t>
      </w:r>
      <w:r w:rsidR="008C6C5E" w:rsidRPr="0053242C">
        <w:rPr>
          <w:rFonts w:ascii="Times New Roman" w:hAnsi="Times New Roman" w:cs="Times New Roman"/>
          <w:noProof/>
        </w:rPr>
        <w:drawing>
          <wp:inline distT="0" distB="0" distL="0" distR="0" wp14:anchorId="4089316B" wp14:editId="6A39A345">
            <wp:extent cx="5730875" cy="1727200"/>
            <wp:effectExtent l="0" t="0" r="0" b="0"/>
            <wp:docPr id="298" name="image1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98" name="image136.png" descr="Graphical user interface, text, application&#10;&#10;Description automatically generated"/>
                    <pic:cNvPicPr preferRelativeResize="0"/>
                  </pic:nvPicPr>
                  <pic:blipFill>
                    <a:blip r:embed="rId16"/>
                    <a:srcRect/>
                    <a:stretch>
                      <a:fillRect/>
                    </a:stretch>
                  </pic:blipFill>
                  <pic:spPr>
                    <a:xfrm>
                      <a:off x="0" y="0"/>
                      <a:ext cx="5730875" cy="1727200"/>
                    </a:xfrm>
                    <a:prstGeom prst="rect">
                      <a:avLst/>
                    </a:prstGeom>
                    <a:ln/>
                  </pic:spPr>
                </pic:pic>
              </a:graphicData>
            </a:graphic>
          </wp:inline>
        </w:drawing>
      </w:r>
    </w:p>
    <w:p w14:paraId="519E4359" w14:textId="509DEDB4" w:rsidR="00485150" w:rsidRPr="0053242C" w:rsidRDefault="00617757" w:rsidP="008C6C5E">
      <w:pPr>
        <w:spacing w:afterLines="120" w:after="288" w:line="360" w:lineRule="auto"/>
        <w:ind w:left="720" w:firstLine="720"/>
        <w:jc w:val="both"/>
        <w:rPr>
          <w:rFonts w:ascii="Times New Roman" w:eastAsia="Times New Roman" w:hAnsi="Times New Roman" w:cs="Times New Roman"/>
        </w:rPr>
      </w:pPr>
      <w:r w:rsidRPr="0053242C">
        <w:rPr>
          <w:rFonts w:ascii="Times New Roman" w:eastAsia="Times New Roman" w:hAnsi="Times New Roman" w:cs="Times New Roman"/>
        </w:rPr>
        <w:t>Kiểm tra min max trên các giá trị của bảng chúng ta có thể thấy tại cột date cho ta khoảng thời gian ghi nhận dữ liệu của nguồn từ 1/1/2011 tới 31/12/2014.</w:t>
      </w:r>
    </w:p>
    <w:p w14:paraId="3F8A9795" w14:textId="77777777" w:rsidR="00485150" w:rsidRPr="0053242C" w:rsidRDefault="00617757" w:rsidP="008C6C5E">
      <w:pPr>
        <w:pStyle w:val="Heading2"/>
        <w:numPr>
          <w:ilvl w:val="0"/>
          <w:numId w:val="1"/>
        </w:numPr>
        <w:spacing w:afterLines="120" w:after="288"/>
        <w:rPr>
          <w:rFonts w:ascii="Times New Roman" w:hAnsi="Times New Roman" w:cs="Times New Roman"/>
        </w:rPr>
      </w:pPr>
      <w:bookmarkStart w:id="3" w:name="_Toc92844719"/>
      <w:r w:rsidRPr="0053242C">
        <w:rPr>
          <w:rFonts w:ascii="Times New Roman" w:hAnsi="Times New Roman" w:cs="Times New Roman"/>
        </w:rPr>
        <w:lastRenderedPageBreak/>
        <w:t>Bảng casualties:</w:t>
      </w:r>
      <w:bookmarkEnd w:id="3"/>
    </w:p>
    <w:p w14:paraId="42E5F856" w14:textId="77777777" w:rsidR="00485150" w:rsidRPr="0053242C" w:rsidRDefault="00617757" w:rsidP="008C6C5E">
      <w:pPr>
        <w:pBdr>
          <w:top w:val="none" w:sz="0" w:space="0" w:color="000000"/>
          <w:left w:val="none" w:sz="0" w:space="0" w:color="000000"/>
          <w:bottom w:val="none" w:sz="0" w:space="0" w:color="000000"/>
          <w:right w:val="none" w:sz="0" w:space="0" w:color="000000"/>
          <w:between w:val="none" w:sz="0" w:space="0" w:color="000000"/>
        </w:pBdr>
        <w:spacing w:afterLines="120" w:after="288" w:line="360" w:lineRule="auto"/>
        <w:ind w:left="720"/>
        <w:rPr>
          <w:rFonts w:ascii="Times New Roman" w:hAnsi="Times New Roman" w:cs="Times New Roman"/>
          <w:b/>
          <w:color w:val="000000"/>
          <w:sz w:val="26"/>
          <w:szCs w:val="26"/>
          <w:u w:val="single"/>
        </w:rPr>
      </w:pPr>
      <w:r w:rsidRPr="0053242C">
        <w:rPr>
          <w:rFonts w:ascii="Times New Roman" w:hAnsi="Times New Roman" w:cs="Times New Roman"/>
          <w:noProof/>
          <w:color w:val="000000"/>
        </w:rPr>
        <w:drawing>
          <wp:inline distT="0" distB="0" distL="0" distR="0" wp14:anchorId="1D44BA39" wp14:editId="70A8CF22">
            <wp:extent cx="5730875" cy="3492500"/>
            <wp:effectExtent l="0" t="0" r="0" b="0"/>
            <wp:docPr id="30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7"/>
                    <a:srcRect/>
                    <a:stretch>
                      <a:fillRect/>
                    </a:stretch>
                  </pic:blipFill>
                  <pic:spPr>
                    <a:xfrm>
                      <a:off x="0" y="0"/>
                      <a:ext cx="5730875" cy="3492500"/>
                    </a:xfrm>
                    <a:prstGeom prst="rect">
                      <a:avLst/>
                    </a:prstGeom>
                    <a:ln/>
                  </pic:spPr>
                </pic:pic>
              </a:graphicData>
            </a:graphic>
          </wp:inline>
        </w:drawing>
      </w:r>
    </w:p>
    <w:p w14:paraId="0B74C07B" w14:textId="77777777" w:rsidR="00485150" w:rsidRPr="0053242C" w:rsidRDefault="00617757" w:rsidP="008C6C5E">
      <w:pPr>
        <w:pBdr>
          <w:top w:val="none" w:sz="0" w:space="0" w:color="000000"/>
          <w:left w:val="none" w:sz="0" w:space="0" w:color="000000"/>
          <w:bottom w:val="none" w:sz="0" w:space="0" w:color="000000"/>
          <w:right w:val="none" w:sz="0" w:space="0" w:color="000000"/>
          <w:between w:val="none" w:sz="0" w:space="0" w:color="000000"/>
        </w:pBdr>
        <w:spacing w:afterLines="120" w:after="288" w:line="360" w:lineRule="auto"/>
        <w:ind w:left="720" w:firstLine="720"/>
        <w:rPr>
          <w:rFonts w:ascii="Times New Roman" w:eastAsia="Times New Roman" w:hAnsi="Times New Roman" w:cs="Times New Roman"/>
          <w:color w:val="000000"/>
        </w:rPr>
      </w:pPr>
      <w:r w:rsidRPr="0053242C">
        <w:rPr>
          <w:rFonts w:ascii="Times New Roman" w:eastAsia="Times New Roman" w:hAnsi="Times New Roman" w:cs="Times New Roman"/>
          <w:color w:val="000000"/>
        </w:rPr>
        <w:t xml:space="preserve">Mỗi dòng Accident_Index không thể xác định duy nhất 1 dòng dữ liệu trong Casualty, nên ta chọn cặp (Accident_Index, Casualty_Reference) làm khóa chính. Đồng thời xóa bỏ các trường hợp có Accident_Index bị duplicate khóa chính (Có thể xuất phát từ lỗi đánh máy) </w:t>
      </w:r>
    </w:p>
    <w:p w14:paraId="1908DBDE" w14:textId="463C1165" w:rsidR="00485150" w:rsidRPr="0053242C" w:rsidRDefault="00617757" w:rsidP="008C6C5E">
      <w:pPr>
        <w:spacing w:afterLines="120" w:after="288" w:line="360" w:lineRule="auto"/>
        <w:ind w:firstLine="720"/>
        <w:jc w:val="both"/>
        <w:rPr>
          <w:rFonts w:ascii="Times New Roman" w:hAnsi="Times New Roman" w:cs="Times New Roman"/>
          <w:sz w:val="26"/>
          <w:szCs w:val="26"/>
        </w:rPr>
      </w:pPr>
      <w:r w:rsidRPr="0053242C">
        <w:rPr>
          <w:rFonts w:ascii="Times New Roman" w:hAnsi="Times New Roman" w:cs="Times New Roman"/>
          <w:sz w:val="26"/>
          <w:szCs w:val="26"/>
        </w:rPr>
        <w:t xml:space="preserve">   </w:t>
      </w:r>
      <w:r w:rsidR="008C6C5E" w:rsidRPr="0053242C">
        <w:rPr>
          <w:rFonts w:ascii="Times New Roman" w:hAnsi="Times New Roman" w:cs="Times New Roman"/>
          <w:noProof/>
        </w:rPr>
        <w:drawing>
          <wp:inline distT="0" distB="0" distL="0" distR="0" wp14:anchorId="09742FD4" wp14:editId="495B8D37">
            <wp:extent cx="3783189" cy="2499778"/>
            <wp:effectExtent l="0" t="0" r="0" b="0"/>
            <wp:docPr id="301" name="image141.png" descr="Chart, funnel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1" name="image141.png" descr="Chart, funnel chart&#10;&#10;Description automatically generated"/>
                    <pic:cNvPicPr preferRelativeResize="0"/>
                  </pic:nvPicPr>
                  <pic:blipFill>
                    <a:blip r:embed="rId18"/>
                    <a:srcRect/>
                    <a:stretch>
                      <a:fillRect/>
                    </a:stretch>
                  </pic:blipFill>
                  <pic:spPr>
                    <a:xfrm>
                      <a:off x="0" y="0"/>
                      <a:ext cx="3783189" cy="2499778"/>
                    </a:xfrm>
                    <a:prstGeom prst="rect">
                      <a:avLst/>
                    </a:prstGeom>
                    <a:ln/>
                  </pic:spPr>
                </pic:pic>
              </a:graphicData>
            </a:graphic>
          </wp:inline>
        </w:drawing>
      </w:r>
    </w:p>
    <w:p w14:paraId="03E79B6F" w14:textId="77777777" w:rsidR="00485150" w:rsidRPr="0053242C" w:rsidRDefault="00617757" w:rsidP="008C6C5E">
      <w:pPr>
        <w:spacing w:afterLines="120" w:after="288" w:line="360" w:lineRule="auto"/>
        <w:ind w:left="720" w:firstLine="720"/>
        <w:jc w:val="both"/>
        <w:rPr>
          <w:rFonts w:ascii="Times New Roman" w:eastAsia="Times New Roman" w:hAnsi="Times New Roman" w:cs="Times New Roman"/>
        </w:rPr>
      </w:pPr>
      <w:r w:rsidRPr="0053242C">
        <w:rPr>
          <w:rFonts w:ascii="Times New Roman" w:eastAsia="Times New Roman" w:hAnsi="Times New Roman" w:cs="Times New Roman"/>
        </w:rPr>
        <w:lastRenderedPageBreak/>
        <w:t>Kiểm tra mức độ lặp lại của các giá trị của bảng với cột Age_Band_Casualty ta có thể thấy nhóm tuổi tai nạn chủ yếu là những người trưởng thành 6-8(26-55 tuổi), và thanh thiếu niên 4-5(16-25 tuổi)</w:t>
      </w:r>
    </w:p>
    <w:p w14:paraId="6742A53F" w14:textId="51FC9226" w:rsidR="00485150" w:rsidRPr="0053242C" w:rsidRDefault="00617757" w:rsidP="008C6C5E">
      <w:pPr>
        <w:spacing w:afterLines="120" w:after="288" w:line="360" w:lineRule="auto"/>
        <w:rPr>
          <w:rFonts w:ascii="Times New Roman" w:hAnsi="Times New Roman" w:cs="Times New Roman"/>
          <w:sz w:val="26"/>
          <w:szCs w:val="26"/>
        </w:rPr>
      </w:pPr>
      <w:r w:rsidRPr="0053242C">
        <w:rPr>
          <w:rFonts w:ascii="Times New Roman" w:hAnsi="Times New Roman" w:cs="Times New Roman"/>
          <w:sz w:val="26"/>
          <w:szCs w:val="26"/>
        </w:rPr>
        <w:t xml:space="preserve">          </w:t>
      </w:r>
      <w:r w:rsidR="008C6C5E" w:rsidRPr="0053242C">
        <w:rPr>
          <w:rFonts w:ascii="Times New Roman" w:hAnsi="Times New Roman" w:cs="Times New Roman"/>
          <w:noProof/>
        </w:rPr>
        <w:drawing>
          <wp:inline distT="0" distB="0" distL="0" distR="0" wp14:anchorId="617F8BAD" wp14:editId="751E5DD0">
            <wp:extent cx="4796354" cy="1679389"/>
            <wp:effectExtent l="0" t="0" r="0" b="0"/>
            <wp:docPr id="307" name="image1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07" name="image149.png" descr="Graphical user interface, application&#10;&#10;Description automatically generated"/>
                    <pic:cNvPicPr preferRelativeResize="0"/>
                  </pic:nvPicPr>
                  <pic:blipFill>
                    <a:blip r:embed="rId19"/>
                    <a:srcRect/>
                    <a:stretch>
                      <a:fillRect/>
                    </a:stretch>
                  </pic:blipFill>
                  <pic:spPr>
                    <a:xfrm>
                      <a:off x="0" y="0"/>
                      <a:ext cx="4796354" cy="1679389"/>
                    </a:xfrm>
                    <a:prstGeom prst="rect">
                      <a:avLst/>
                    </a:prstGeom>
                    <a:ln/>
                  </pic:spPr>
                </pic:pic>
              </a:graphicData>
            </a:graphic>
          </wp:inline>
        </w:drawing>
      </w:r>
    </w:p>
    <w:p w14:paraId="02CA5D5F" w14:textId="77777777" w:rsidR="00485150" w:rsidRPr="0053242C" w:rsidRDefault="00617757" w:rsidP="008C6C5E">
      <w:pPr>
        <w:spacing w:afterLines="120" w:after="288" w:line="360" w:lineRule="auto"/>
        <w:ind w:left="720" w:firstLine="720"/>
        <w:jc w:val="both"/>
        <w:rPr>
          <w:rFonts w:ascii="Times New Roman" w:eastAsia="Times New Roman" w:hAnsi="Times New Roman" w:cs="Times New Roman"/>
        </w:rPr>
      </w:pPr>
      <w:r w:rsidRPr="0053242C">
        <w:rPr>
          <w:rFonts w:ascii="Times New Roman" w:eastAsia="Times New Roman" w:hAnsi="Times New Roman" w:cs="Times New Roman"/>
        </w:rPr>
        <w:t>Kiểm tra mức độ lặp lại của các giá trị của bảng với cột Casualty_Type, ta có thể thấy các tai nạn chủ yếu là xe hơi, chiếm hơn 58% (ứng với Type=9)</w:t>
      </w:r>
    </w:p>
    <w:p w14:paraId="286CC62D" w14:textId="57D6BAD3" w:rsidR="00485150" w:rsidRPr="0053242C" w:rsidRDefault="00617757" w:rsidP="008C6C5E">
      <w:pPr>
        <w:spacing w:afterLines="120" w:after="288" w:line="360" w:lineRule="auto"/>
        <w:jc w:val="both"/>
        <w:rPr>
          <w:rFonts w:ascii="Times New Roman" w:hAnsi="Times New Roman" w:cs="Times New Roman"/>
          <w:sz w:val="26"/>
          <w:szCs w:val="26"/>
        </w:rPr>
      </w:pPr>
      <w:r w:rsidRPr="0053242C">
        <w:rPr>
          <w:rFonts w:ascii="Times New Roman" w:hAnsi="Times New Roman" w:cs="Times New Roman"/>
          <w:sz w:val="26"/>
          <w:szCs w:val="26"/>
        </w:rPr>
        <w:t xml:space="preserve">          </w:t>
      </w:r>
      <w:r w:rsidR="008C6C5E" w:rsidRPr="0053242C">
        <w:rPr>
          <w:rFonts w:ascii="Times New Roman" w:hAnsi="Times New Roman" w:cs="Times New Roman"/>
          <w:noProof/>
        </w:rPr>
        <w:drawing>
          <wp:inline distT="0" distB="0" distL="0" distR="0" wp14:anchorId="63CA1AAD" wp14:editId="5B6E3982">
            <wp:extent cx="4467417" cy="1287012"/>
            <wp:effectExtent l="0" t="0" r="0" b="0"/>
            <wp:docPr id="305" name="image1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05" name="image137.png" descr="Graphical user interface, application&#10;&#10;Description automatically generated"/>
                    <pic:cNvPicPr preferRelativeResize="0"/>
                  </pic:nvPicPr>
                  <pic:blipFill>
                    <a:blip r:embed="rId20"/>
                    <a:srcRect/>
                    <a:stretch>
                      <a:fillRect/>
                    </a:stretch>
                  </pic:blipFill>
                  <pic:spPr>
                    <a:xfrm>
                      <a:off x="0" y="0"/>
                      <a:ext cx="4467417" cy="1287012"/>
                    </a:xfrm>
                    <a:prstGeom prst="rect">
                      <a:avLst/>
                    </a:prstGeom>
                    <a:ln/>
                  </pic:spPr>
                </pic:pic>
              </a:graphicData>
            </a:graphic>
          </wp:inline>
        </w:drawing>
      </w:r>
    </w:p>
    <w:p w14:paraId="6FFB7CD2" w14:textId="77777777" w:rsidR="00485150" w:rsidRPr="0053242C" w:rsidRDefault="00617757" w:rsidP="008C6C5E">
      <w:pPr>
        <w:spacing w:afterLines="120" w:after="288" w:line="360" w:lineRule="auto"/>
        <w:ind w:left="720" w:firstLine="720"/>
        <w:jc w:val="both"/>
        <w:rPr>
          <w:rFonts w:ascii="Times New Roman" w:eastAsia="Times New Roman" w:hAnsi="Times New Roman" w:cs="Times New Roman"/>
        </w:rPr>
      </w:pPr>
      <w:r w:rsidRPr="0053242C">
        <w:rPr>
          <w:rFonts w:ascii="Times New Roman" w:eastAsia="Times New Roman" w:hAnsi="Times New Roman" w:cs="Times New Roman"/>
        </w:rPr>
        <w:t>Kiểm tra mức độ lặp lại của các giá trị của bảng với cột Casualty_Severity ta có thể thấy ở mức Casualty_Severity = 3 là cao nhất ứng với mức độ tại nạn nhẹ chiếm 87.43%.</w:t>
      </w:r>
    </w:p>
    <w:p w14:paraId="1DF07848" w14:textId="77777777" w:rsidR="00485150" w:rsidRPr="0053242C" w:rsidRDefault="00617757" w:rsidP="008C6C5E">
      <w:pPr>
        <w:pStyle w:val="Heading2"/>
        <w:numPr>
          <w:ilvl w:val="0"/>
          <w:numId w:val="1"/>
        </w:numPr>
        <w:spacing w:afterLines="120" w:after="288"/>
        <w:rPr>
          <w:rFonts w:ascii="Times New Roman" w:hAnsi="Times New Roman" w:cs="Times New Roman"/>
        </w:rPr>
      </w:pPr>
      <w:bookmarkStart w:id="4" w:name="_Toc92844720"/>
      <w:r w:rsidRPr="0053242C">
        <w:rPr>
          <w:rFonts w:ascii="Times New Roman" w:hAnsi="Times New Roman" w:cs="Times New Roman"/>
        </w:rPr>
        <w:lastRenderedPageBreak/>
        <w:t>Bảng Vehicles</w:t>
      </w:r>
      <w:bookmarkEnd w:id="4"/>
    </w:p>
    <w:p w14:paraId="2D431C87"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rPr>
        <w:t xml:space="preserve">                   </w:t>
      </w:r>
      <w:r w:rsidRPr="0053242C">
        <w:rPr>
          <w:rFonts w:ascii="Times New Roman" w:hAnsi="Times New Roman" w:cs="Times New Roman"/>
          <w:noProof/>
        </w:rPr>
        <w:drawing>
          <wp:inline distT="0" distB="0" distL="0" distR="0" wp14:anchorId="33AC4D57" wp14:editId="4E62EB99">
            <wp:extent cx="4505325" cy="2171700"/>
            <wp:effectExtent l="0" t="0" r="9525" b="0"/>
            <wp:docPr id="31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1"/>
                    <a:srcRect t="43152" r="-1"/>
                    <a:stretch>
                      <a:fillRect/>
                    </a:stretch>
                  </pic:blipFill>
                  <pic:spPr>
                    <a:xfrm>
                      <a:off x="0" y="0"/>
                      <a:ext cx="4505551" cy="2171809"/>
                    </a:xfrm>
                    <a:prstGeom prst="rect">
                      <a:avLst/>
                    </a:prstGeom>
                    <a:ln/>
                  </pic:spPr>
                </pic:pic>
              </a:graphicData>
            </a:graphic>
          </wp:inline>
        </w:drawing>
      </w:r>
    </w:p>
    <w:p w14:paraId="02AA2DA1" w14:textId="77777777" w:rsidR="00485150" w:rsidRPr="0053242C" w:rsidRDefault="00617757" w:rsidP="008C6C5E">
      <w:pPr>
        <w:pBdr>
          <w:top w:val="none" w:sz="0" w:space="0" w:color="000000"/>
          <w:left w:val="none" w:sz="0" w:space="0" w:color="000000"/>
          <w:bottom w:val="none" w:sz="0" w:space="0" w:color="000000"/>
          <w:right w:val="none" w:sz="0" w:space="0" w:color="000000"/>
          <w:between w:val="none" w:sz="0" w:space="0" w:color="000000"/>
        </w:pBdr>
        <w:spacing w:afterLines="120" w:after="288" w:line="360" w:lineRule="auto"/>
        <w:ind w:left="720" w:firstLine="720"/>
        <w:jc w:val="both"/>
        <w:rPr>
          <w:rFonts w:ascii="Times New Roman" w:eastAsia="Times New Roman" w:hAnsi="Times New Roman" w:cs="Times New Roman"/>
          <w:color w:val="000000"/>
        </w:rPr>
      </w:pPr>
      <w:r w:rsidRPr="0053242C">
        <w:rPr>
          <w:rFonts w:ascii="Times New Roman" w:eastAsia="Times New Roman" w:hAnsi="Times New Roman" w:cs="Times New Roman"/>
          <w:color w:val="000000"/>
        </w:rPr>
        <w:t>Độ mạnh khóa của các thuộc tính trong bảng cho thấy, cặp (Accident_Index, Vehicle_Referenc) có độ mạnh khóa là 100% vì vậy ta có thể xác định đây là khóa chính tự nhiên của bảng.</w:t>
      </w:r>
    </w:p>
    <w:p w14:paraId="55A53102" w14:textId="4CED7BE1" w:rsidR="00485150" w:rsidRPr="0053242C" w:rsidRDefault="00B467D8" w:rsidP="008C6C5E">
      <w:pPr>
        <w:spacing w:afterLines="120" w:after="288"/>
        <w:rPr>
          <w:rFonts w:ascii="Times New Roman" w:hAnsi="Times New Roman" w:cs="Times New Roman"/>
        </w:rPr>
      </w:pPr>
      <w:r w:rsidRPr="0053242C">
        <w:rPr>
          <w:rFonts w:ascii="Times New Roman" w:hAnsi="Times New Roman" w:cs="Times New Roman"/>
        </w:rPr>
        <w:t xml:space="preserve">             </w:t>
      </w:r>
      <w:r w:rsidR="00350DEC" w:rsidRPr="0053242C">
        <w:rPr>
          <w:rFonts w:ascii="Times New Roman" w:hAnsi="Times New Roman" w:cs="Times New Roman"/>
        </w:rPr>
        <w:t xml:space="preserve">           </w:t>
      </w:r>
      <w:r w:rsidR="00617757" w:rsidRPr="0053242C">
        <w:rPr>
          <w:rFonts w:ascii="Times New Roman" w:hAnsi="Times New Roman" w:cs="Times New Roman"/>
        </w:rPr>
        <w:t xml:space="preserve">                </w:t>
      </w:r>
      <w:r w:rsidR="008C6C5E" w:rsidRPr="0053242C">
        <w:rPr>
          <w:rFonts w:ascii="Times New Roman" w:hAnsi="Times New Roman" w:cs="Times New Roman"/>
          <w:noProof/>
        </w:rPr>
        <w:drawing>
          <wp:inline distT="0" distB="0" distL="0" distR="0" wp14:anchorId="331195B6" wp14:editId="17C490D0">
            <wp:extent cx="3018160" cy="3001445"/>
            <wp:effectExtent l="0" t="0" r="4445" b="0"/>
            <wp:docPr id="309" name="image15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09" name="image154.png" descr="Table&#10;&#10;Description automatically generated"/>
                    <pic:cNvPicPr preferRelativeResize="0"/>
                  </pic:nvPicPr>
                  <pic:blipFill>
                    <a:blip r:embed="rId22"/>
                    <a:srcRect/>
                    <a:stretch>
                      <a:fillRect/>
                    </a:stretch>
                  </pic:blipFill>
                  <pic:spPr>
                    <a:xfrm>
                      <a:off x="0" y="0"/>
                      <a:ext cx="3031838" cy="3015047"/>
                    </a:xfrm>
                    <a:prstGeom prst="rect">
                      <a:avLst/>
                    </a:prstGeom>
                    <a:ln/>
                  </pic:spPr>
                </pic:pic>
              </a:graphicData>
            </a:graphic>
          </wp:inline>
        </w:drawing>
      </w:r>
    </w:p>
    <w:p w14:paraId="3D560A6C" w14:textId="77777777" w:rsidR="00485150" w:rsidRPr="0053242C" w:rsidRDefault="00617757" w:rsidP="008C6C5E">
      <w:pPr>
        <w:spacing w:afterLines="120" w:after="288"/>
        <w:ind w:left="720" w:firstLine="360"/>
        <w:rPr>
          <w:rFonts w:ascii="Times New Roman" w:eastAsia="Times New Roman" w:hAnsi="Times New Roman" w:cs="Times New Roman"/>
        </w:rPr>
      </w:pPr>
      <w:r w:rsidRPr="0053242C">
        <w:rPr>
          <w:rFonts w:ascii="Times New Roman" w:eastAsia="Times New Roman" w:hAnsi="Times New Roman" w:cs="Times New Roman"/>
        </w:rPr>
        <w:t>Kiểm tra tính NULL của các thuộc tính trong bảng ta thấy bảng không có dòng dữ liệu nào nhận giá trị NULL ở tất cả các cột.</w:t>
      </w:r>
    </w:p>
    <w:p w14:paraId="28DAA2E8" w14:textId="77777777" w:rsidR="00485150" w:rsidRPr="0053242C" w:rsidRDefault="00617757" w:rsidP="008C6C5E">
      <w:pPr>
        <w:pStyle w:val="Heading2"/>
        <w:numPr>
          <w:ilvl w:val="0"/>
          <w:numId w:val="1"/>
        </w:numPr>
        <w:spacing w:afterLines="120" w:after="288"/>
        <w:rPr>
          <w:rFonts w:ascii="Times New Roman" w:hAnsi="Times New Roman" w:cs="Times New Roman"/>
        </w:rPr>
      </w:pPr>
      <w:bookmarkStart w:id="5" w:name="_Toc92844721"/>
      <w:r w:rsidRPr="0053242C">
        <w:rPr>
          <w:rFonts w:ascii="Times New Roman" w:hAnsi="Times New Roman" w:cs="Times New Roman"/>
        </w:rPr>
        <w:lastRenderedPageBreak/>
        <w:t>Bảng Postcode</w:t>
      </w:r>
      <w:bookmarkEnd w:id="5"/>
      <w:r w:rsidRPr="0053242C">
        <w:rPr>
          <w:rFonts w:ascii="Times New Roman" w:hAnsi="Times New Roman" w:cs="Times New Roman"/>
        </w:rPr>
        <w:t xml:space="preserve"> </w:t>
      </w:r>
    </w:p>
    <w:p w14:paraId="66A877AB" w14:textId="6FB2DA53" w:rsidR="00485150" w:rsidRPr="0053242C" w:rsidRDefault="00B467D8" w:rsidP="008C6C5E">
      <w:pPr>
        <w:spacing w:afterLines="120" w:after="288"/>
        <w:rPr>
          <w:rFonts w:ascii="Times New Roman" w:hAnsi="Times New Roman" w:cs="Times New Roman"/>
        </w:rPr>
      </w:pPr>
      <w:r w:rsidRPr="0053242C">
        <w:rPr>
          <w:rFonts w:ascii="Times New Roman" w:hAnsi="Times New Roman" w:cs="Times New Roman"/>
        </w:rPr>
        <w:t xml:space="preserve">       </w:t>
      </w:r>
      <w:r w:rsidR="00350DEC" w:rsidRPr="0053242C">
        <w:rPr>
          <w:rFonts w:ascii="Times New Roman" w:hAnsi="Times New Roman" w:cs="Times New Roman"/>
        </w:rPr>
        <w:t xml:space="preserve">  </w:t>
      </w:r>
      <w:r w:rsidR="00617757" w:rsidRPr="0053242C">
        <w:rPr>
          <w:rFonts w:ascii="Times New Roman" w:hAnsi="Times New Roman" w:cs="Times New Roman"/>
        </w:rPr>
        <w:t xml:space="preserve">        </w:t>
      </w:r>
      <w:r w:rsidR="008C6C5E" w:rsidRPr="0053242C">
        <w:rPr>
          <w:rFonts w:ascii="Times New Roman" w:hAnsi="Times New Roman" w:cs="Times New Roman"/>
        </w:rPr>
        <w:tab/>
      </w:r>
      <w:r w:rsidR="008C6C5E" w:rsidRPr="0053242C">
        <w:rPr>
          <w:rFonts w:ascii="Times New Roman" w:hAnsi="Times New Roman" w:cs="Times New Roman"/>
          <w:noProof/>
        </w:rPr>
        <w:drawing>
          <wp:inline distT="0" distB="0" distL="0" distR="0" wp14:anchorId="564461D5" wp14:editId="6B7539A5">
            <wp:extent cx="3855908" cy="3548895"/>
            <wp:effectExtent l="0" t="0" r="5080" b="0"/>
            <wp:docPr id="310" name="image14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10" name="image146.png" descr="Table&#10;&#10;Description automatically generated"/>
                    <pic:cNvPicPr preferRelativeResize="0"/>
                  </pic:nvPicPr>
                  <pic:blipFill>
                    <a:blip r:embed="rId23"/>
                    <a:srcRect/>
                    <a:stretch>
                      <a:fillRect/>
                    </a:stretch>
                  </pic:blipFill>
                  <pic:spPr>
                    <a:xfrm>
                      <a:off x="0" y="0"/>
                      <a:ext cx="3857947" cy="3550771"/>
                    </a:xfrm>
                    <a:prstGeom prst="rect">
                      <a:avLst/>
                    </a:prstGeom>
                    <a:ln/>
                  </pic:spPr>
                </pic:pic>
              </a:graphicData>
            </a:graphic>
          </wp:inline>
        </w:drawing>
      </w:r>
    </w:p>
    <w:p w14:paraId="6803CFB5" w14:textId="77777777" w:rsidR="00485150" w:rsidRPr="0053242C" w:rsidRDefault="00617757" w:rsidP="008C6C5E">
      <w:pPr>
        <w:spacing w:afterLines="120" w:after="288"/>
        <w:ind w:left="360" w:firstLine="360"/>
        <w:rPr>
          <w:rFonts w:ascii="Times New Roman" w:eastAsia="Times New Roman" w:hAnsi="Times New Roman" w:cs="Times New Roman"/>
        </w:rPr>
      </w:pPr>
      <w:r w:rsidRPr="0053242C">
        <w:rPr>
          <w:rFonts w:ascii="Times New Roman" w:eastAsia="Times New Roman" w:hAnsi="Times New Roman" w:cs="Times New Roman"/>
          <w:color w:val="000000"/>
          <w:highlight w:val="white"/>
        </w:rPr>
        <w:t> Độ mạnh khóa của các thuộc tính trong bảng cho thấy, cột postcode có độ mạnh khóa là 100% vì vậy ta có thể xác định đây là khóa chính của bảng</w:t>
      </w:r>
    </w:p>
    <w:p w14:paraId="754444DE" w14:textId="77777777" w:rsidR="00485150" w:rsidRPr="0053242C" w:rsidRDefault="00617757" w:rsidP="008C6C5E">
      <w:pPr>
        <w:pStyle w:val="Heading2"/>
        <w:numPr>
          <w:ilvl w:val="0"/>
          <w:numId w:val="1"/>
        </w:numPr>
        <w:spacing w:afterLines="120" w:after="288"/>
        <w:rPr>
          <w:rFonts w:ascii="Times New Roman" w:hAnsi="Times New Roman" w:cs="Times New Roman"/>
        </w:rPr>
      </w:pPr>
      <w:bookmarkStart w:id="6" w:name="_Toc92844722"/>
      <w:r w:rsidRPr="0053242C">
        <w:rPr>
          <w:rFonts w:ascii="Times New Roman" w:hAnsi="Times New Roman" w:cs="Times New Roman"/>
        </w:rPr>
        <w:t>Bảng LSOA</w:t>
      </w:r>
      <w:bookmarkEnd w:id="6"/>
    </w:p>
    <w:p w14:paraId="5712EAFD" w14:textId="777CD54C" w:rsidR="00485150" w:rsidRPr="0053242C" w:rsidRDefault="00350DEC" w:rsidP="008C6C5E">
      <w:pPr>
        <w:spacing w:afterLines="120" w:after="288"/>
        <w:ind w:left="720"/>
        <w:rPr>
          <w:rFonts w:ascii="Times New Roman" w:hAnsi="Times New Roman" w:cs="Times New Roman"/>
        </w:rPr>
      </w:pPr>
      <w:r w:rsidRPr="0053242C">
        <w:rPr>
          <w:rFonts w:ascii="Times New Roman" w:hAnsi="Times New Roman" w:cs="Times New Roman"/>
        </w:rPr>
        <w:t xml:space="preserve">                 </w:t>
      </w:r>
      <w:r w:rsidR="008C6C5E" w:rsidRPr="0053242C">
        <w:rPr>
          <w:rFonts w:ascii="Times New Roman" w:hAnsi="Times New Roman" w:cs="Times New Roman"/>
          <w:noProof/>
        </w:rPr>
        <w:drawing>
          <wp:inline distT="0" distB="0" distL="0" distR="0" wp14:anchorId="5A63BF99" wp14:editId="3FBA4997">
            <wp:extent cx="3768725" cy="1343660"/>
            <wp:effectExtent l="0" t="0" r="0" b="0"/>
            <wp:docPr id="313" name="image157.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13" name="image157.png" descr="A picture containing chart&#10;&#10;Description automatically generated"/>
                    <pic:cNvPicPr preferRelativeResize="0"/>
                  </pic:nvPicPr>
                  <pic:blipFill>
                    <a:blip r:embed="rId24"/>
                    <a:srcRect/>
                    <a:stretch>
                      <a:fillRect/>
                    </a:stretch>
                  </pic:blipFill>
                  <pic:spPr>
                    <a:xfrm>
                      <a:off x="0" y="0"/>
                      <a:ext cx="3768725" cy="1343660"/>
                    </a:xfrm>
                    <a:prstGeom prst="rect">
                      <a:avLst/>
                    </a:prstGeom>
                    <a:ln/>
                  </pic:spPr>
                </pic:pic>
              </a:graphicData>
            </a:graphic>
          </wp:inline>
        </w:drawing>
      </w:r>
    </w:p>
    <w:p w14:paraId="0BCDCCF2" w14:textId="68FAC40F" w:rsidR="00485150" w:rsidRPr="0053242C" w:rsidRDefault="00617757" w:rsidP="008C6C5E">
      <w:pPr>
        <w:spacing w:afterLines="120" w:after="288"/>
        <w:ind w:left="720" w:firstLine="720"/>
        <w:rPr>
          <w:rFonts w:ascii="Times New Roman" w:eastAsia="Times New Roman" w:hAnsi="Times New Roman" w:cs="Times New Roman"/>
        </w:rPr>
      </w:pPr>
      <w:r w:rsidRPr="0053242C">
        <w:rPr>
          <w:rFonts w:ascii="Times New Roman" w:eastAsia="Times New Roman" w:hAnsi="Times New Roman" w:cs="Times New Roman"/>
          <w:color w:val="000000"/>
          <w:highlight w:val="white"/>
        </w:rPr>
        <w:t>Độ mạnh khóa của các thuộc tính trong bảng cho thấy, cột pcd7, pcd8, pcds có độ mạnh khóa là 100% vì vậy ta có thể xác định đây có thể là các cột có thể được dùng làm khóa chính của bảng.</w:t>
      </w:r>
    </w:p>
    <w:p w14:paraId="713C1C01" w14:textId="77777777" w:rsidR="00485150" w:rsidRPr="0053242C" w:rsidRDefault="00485150" w:rsidP="008C6C5E">
      <w:pPr>
        <w:spacing w:afterLines="120" w:after="288"/>
        <w:rPr>
          <w:rFonts w:ascii="Times New Roman" w:hAnsi="Times New Roman" w:cs="Times New Roman"/>
        </w:rPr>
      </w:pPr>
    </w:p>
    <w:p w14:paraId="2A0B4621" w14:textId="0B0FCD35" w:rsidR="00485150" w:rsidRPr="0053242C" w:rsidRDefault="00350DEC" w:rsidP="008C6C5E">
      <w:pPr>
        <w:spacing w:afterLines="120" w:after="288"/>
        <w:rPr>
          <w:rFonts w:ascii="Times New Roman" w:hAnsi="Times New Roman" w:cs="Times New Roman"/>
        </w:rPr>
      </w:pPr>
      <w:r w:rsidRPr="0053242C">
        <w:rPr>
          <w:rFonts w:ascii="Times New Roman" w:hAnsi="Times New Roman" w:cs="Times New Roman"/>
          <w:noProof/>
        </w:rPr>
        <w:lastRenderedPageBreak/>
        <w:t xml:space="preserve"> </w:t>
      </w:r>
      <w:r w:rsidR="00617757" w:rsidRPr="0053242C">
        <w:rPr>
          <w:rFonts w:ascii="Times New Roman" w:hAnsi="Times New Roman" w:cs="Times New Roman"/>
          <w:noProof/>
        </w:rPr>
        <w:drawing>
          <wp:inline distT="0" distB="0" distL="0" distR="0" wp14:anchorId="53108519" wp14:editId="3BCEF922">
            <wp:extent cx="3913340" cy="2447631"/>
            <wp:effectExtent l="0" t="0" r="0" b="0"/>
            <wp:docPr id="31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5"/>
                    <a:srcRect/>
                    <a:stretch>
                      <a:fillRect/>
                    </a:stretch>
                  </pic:blipFill>
                  <pic:spPr>
                    <a:xfrm>
                      <a:off x="0" y="0"/>
                      <a:ext cx="3913340" cy="2447631"/>
                    </a:xfrm>
                    <a:prstGeom prst="rect">
                      <a:avLst/>
                    </a:prstGeom>
                    <a:ln/>
                  </pic:spPr>
                </pic:pic>
              </a:graphicData>
            </a:graphic>
          </wp:inline>
        </w:drawing>
      </w:r>
    </w:p>
    <w:p w14:paraId="0D8E2BE5" w14:textId="77777777" w:rsidR="00485150" w:rsidRPr="0053242C" w:rsidRDefault="00617757" w:rsidP="008C6C5E">
      <w:pPr>
        <w:spacing w:afterLines="120" w:after="288"/>
        <w:ind w:firstLine="720"/>
        <w:rPr>
          <w:rFonts w:ascii="Times New Roman" w:eastAsia="Times New Roman" w:hAnsi="Times New Roman" w:cs="Times New Roman"/>
        </w:rPr>
      </w:pPr>
      <w:r w:rsidRPr="0053242C">
        <w:rPr>
          <w:rFonts w:ascii="Times New Roman" w:eastAsia="Times New Roman" w:hAnsi="Times New Roman" w:cs="Times New Roman"/>
        </w:rPr>
        <w:t>Kiểm tra tính NULL của các thuộc tính trong bảng ta thấy bảng không có dòng dữ liệu nào nhận giá trị NULL ở tất cả các cột.</w:t>
      </w:r>
    </w:p>
    <w:p w14:paraId="2236A3BF" w14:textId="4ABD2579" w:rsidR="00485150" w:rsidRPr="0053242C" w:rsidRDefault="00DE3D6A" w:rsidP="0059368B">
      <w:pPr>
        <w:pStyle w:val="Heading1"/>
        <w:numPr>
          <w:ilvl w:val="0"/>
          <w:numId w:val="15"/>
        </w:numPr>
        <w:spacing w:afterLines="120" w:after="288"/>
        <w:ind w:hanging="270"/>
        <w:rPr>
          <w:rFonts w:ascii="Times New Roman" w:hAnsi="Times New Roman" w:cs="Times New Roman"/>
          <w:b/>
          <w:bCs/>
        </w:rPr>
      </w:pPr>
      <w:r w:rsidRPr="0053242C">
        <w:rPr>
          <w:rFonts w:ascii="Times New Roman" w:hAnsi="Times New Roman" w:cs="Times New Roman"/>
          <w:b/>
          <w:bCs/>
        </w:rPr>
        <w:t xml:space="preserve"> </w:t>
      </w:r>
      <w:bookmarkStart w:id="7" w:name="_Toc92844723"/>
      <w:r w:rsidR="008C6C5E" w:rsidRPr="0053242C">
        <w:rPr>
          <w:rFonts w:ascii="Times New Roman" w:hAnsi="Times New Roman" w:cs="Times New Roman"/>
          <w:b/>
          <w:bCs/>
        </w:rPr>
        <w:t>MÔ TẢ DỮ LIỆU:</w:t>
      </w:r>
      <w:bookmarkEnd w:id="7"/>
    </w:p>
    <w:p w14:paraId="6D065C25" w14:textId="77789B6C" w:rsidR="0AA91E77" w:rsidRPr="0053242C" w:rsidRDefault="2B8335F0" w:rsidP="0059368B">
      <w:pPr>
        <w:pStyle w:val="Heading2"/>
        <w:numPr>
          <w:ilvl w:val="0"/>
          <w:numId w:val="16"/>
        </w:numPr>
        <w:spacing w:afterLines="120" w:after="288"/>
        <w:rPr>
          <w:rFonts w:ascii="Times New Roman" w:eastAsia="Arial" w:hAnsi="Times New Roman" w:cs="Times New Roman"/>
          <w:sz w:val="22"/>
          <w:szCs w:val="22"/>
        </w:rPr>
      </w:pPr>
      <w:bookmarkStart w:id="8" w:name="_Toc92844724"/>
      <w:r w:rsidRPr="0053242C">
        <w:rPr>
          <w:rFonts w:ascii="Times New Roman" w:eastAsia="Malgun Gothic" w:hAnsi="Times New Roman" w:cs="Times New Roman"/>
          <w:bCs/>
          <w:szCs w:val="24"/>
        </w:rPr>
        <w:t>Bảng Accident</w:t>
      </w:r>
      <w:r w:rsidR="1F45CFEA" w:rsidRPr="0053242C">
        <w:rPr>
          <w:rFonts w:ascii="Times New Roman" w:eastAsia="Malgun Gothic" w:hAnsi="Times New Roman" w:cs="Times New Roman"/>
          <w:bCs/>
          <w:szCs w:val="24"/>
        </w:rPr>
        <w:t>:</w:t>
      </w:r>
      <w:bookmarkEnd w:id="8"/>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275"/>
        <w:gridCol w:w="4530"/>
      </w:tblGrid>
      <w:tr w:rsidR="1F45CFEA" w:rsidRPr="0053242C" w14:paraId="2C02B22F"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540AA4C"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66C9653"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538C8F4"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EA0D82B"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1F45CFEA" w:rsidRPr="0053242C" w14:paraId="47DEC333"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61E25F8"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B74476D" w14:textId="50FADDBC" w:rsidR="1F45CFEA" w:rsidRPr="0053242C" w:rsidRDefault="1EE3B58A" w:rsidP="1F45CFE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AccidentID</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A0CE06F" w14:textId="5B9BA831" w:rsidR="1F45CFEA" w:rsidRPr="0053242C" w:rsidRDefault="1EE3B58A" w:rsidP="1F45CFE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7486F02" w14:textId="1C2D6791" w:rsidR="1F45CFEA" w:rsidRPr="0053242C" w:rsidRDefault="1EE3B58A" w:rsidP="1F45CFE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1F45CFEA" w:rsidRPr="0053242C" w14:paraId="3B447656"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4079D91"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112992C" w14:textId="4F439F45" w:rsidR="1EE3B58A" w:rsidRPr="0053242C" w:rsidRDefault="1EE3B58A"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AccidentIndex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283DDFE" w14:textId="17B9B462" w:rsidR="1EE3B58A" w:rsidRPr="0053242C" w:rsidRDefault="21E6396E"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varchar</w:t>
            </w:r>
            <w:r w:rsidR="1EE3B58A" w:rsidRPr="0053242C">
              <w:rPr>
                <w:rFonts w:ascii="Times New Roman" w:eastAsia="Times New Roman" w:hAnsi="Times New Roman" w:cs="Times New Roman"/>
                <w:color w:val="000000" w:themeColor="text1"/>
              </w:rPr>
              <w:t>(50)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9265365" w14:textId="52347B71" w:rsidR="1EE3B58A" w:rsidRPr="0053242C" w:rsidRDefault="1EE3B58A" w:rsidP="1EE3B58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tai nạn </w:t>
            </w:r>
          </w:p>
        </w:tc>
      </w:tr>
      <w:tr w:rsidR="1F45CFEA" w:rsidRPr="0053242C" w14:paraId="66054E99"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03F79DC"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3 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1CB68B9" w14:textId="40457CE2" w:rsidR="1EE3B58A" w:rsidRPr="0053242C" w:rsidRDefault="21E6396E"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AccidentSeverityID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398116B" w14:textId="52347B71" w:rsidR="1EE3B58A" w:rsidRPr="0053242C" w:rsidRDefault="1EE3B58A"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C8CCAEF" w14:textId="52347B71" w:rsidR="1EE3B58A" w:rsidRPr="0053242C" w:rsidRDefault="1EE3B58A" w:rsidP="1EE3B58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Mức độ nghiêm trọng của tai nạn </w:t>
            </w:r>
          </w:p>
          <w:p w14:paraId="79523907" w14:textId="52347B71" w:rsidR="1EE3B58A" w:rsidRPr="0053242C" w:rsidRDefault="1EE3B58A" w:rsidP="1EE3B58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(1: Fatal, 2: Serious, 3: Slight) </w:t>
            </w:r>
          </w:p>
        </w:tc>
      </w:tr>
      <w:tr w:rsidR="1F45CFEA" w:rsidRPr="0053242C" w14:paraId="4225F86F"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9F06419"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8775775" w14:textId="68210D0F" w:rsidR="1EE3B58A" w:rsidRPr="0053242C" w:rsidRDefault="21E6396E"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NumberOfVehicles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4AA7804" w14:textId="52347B71" w:rsidR="1EE3B58A" w:rsidRPr="0053242C" w:rsidRDefault="1EE3B58A"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EEBD599" w14:textId="52347B71" w:rsidR="1EE3B58A" w:rsidRPr="0053242C" w:rsidRDefault="1EE3B58A" w:rsidP="1EE3B58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Số lượng phương tiện </w:t>
            </w:r>
          </w:p>
        </w:tc>
      </w:tr>
      <w:tr w:rsidR="1F45CFEA" w:rsidRPr="0053242C" w14:paraId="164858FC"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0060A8A"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5 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6E4BA01" w14:textId="2A2FF63B" w:rsidR="1EE3B58A" w:rsidRPr="0053242C" w:rsidRDefault="21E6396E"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NumberOfCasualties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25E2FE1" w14:textId="52347B71" w:rsidR="1EE3B58A" w:rsidRPr="0053242C" w:rsidRDefault="1EE3B58A"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FCC15F5" w14:textId="52347B71" w:rsidR="1EE3B58A" w:rsidRPr="0053242C" w:rsidRDefault="1EE3B58A" w:rsidP="1EE3B58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Số lượng người chết </w:t>
            </w:r>
          </w:p>
        </w:tc>
      </w:tr>
      <w:tr w:rsidR="1F45CFEA" w:rsidRPr="0053242C" w14:paraId="586C11C7"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15AC832"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6A5A2ED" w14:textId="03E66B42" w:rsidR="1EE3B58A" w:rsidRPr="0053242C" w:rsidRDefault="21E6396E"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LocalAuthorityDistrictID</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847E314" w14:textId="0021CE2A" w:rsidR="1EE3B58A" w:rsidRPr="0053242C" w:rsidRDefault="1EE3B58A"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AB7F1D8" w14:textId="0021CE2A" w:rsidR="1EE3B58A" w:rsidRPr="0053242C" w:rsidRDefault="1EE3B58A" w:rsidP="1EE3B58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Địa phương </w:t>
            </w:r>
          </w:p>
        </w:tc>
      </w:tr>
      <w:tr w:rsidR="1F45CFEA" w:rsidRPr="0053242C" w14:paraId="03E7F515"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C0B9EC3"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7 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34E6E3B" w14:textId="39EECC43" w:rsidR="1EE3B58A" w:rsidRPr="0053242C" w:rsidRDefault="348B5914"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Time</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5290D16" w14:textId="47C1123E" w:rsidR="1EE3B58A" w:rsidRPr="0053242C" w:rsidRDefault="6C24B816"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time</w:t>
            </w:r>
            <w:r w:rsidR="348B5914" w:rsidRPr="0053242C">
              <w:rPr>
                <w:rFonts w:ascii="Times New Roman" w:eastAsia="Times New Roman" w:hAnsi="Times New Roman" w:cs="Times New Roman"/>
                <w:color w:val="000000" w:themeColor="text1"/>
              </w:rPr>
              <w:t>(7)</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43098F1" w14:textId="39EECC43" w:rsidR="1EE3B58A" w:rsidRPr="0053242C" w:rsidRDefault="348B5914" w:rsidP="1EE3B58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Thời gian xảy ra tai nạn</w:t>
            </w:r>
          </w:p>
        </w:tc>
      </w:tr>
      <w:tr w:rsidR="1F45CFEA" w:rsidRPr="0053242C" w14:paraId="1404FFAC"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39BD552"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8 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11BDD5F" w14:textId="39EECC43" w:rsidR="1EE3B58A" w:rsidRPr="0053242C" w:rsidRDefault="348B5914"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AEE4AC2" w14:textId="19D3BF86" w:rsidR="1EE3B58A" w:rsidRPr="0053242C" w:rsidRDefault="6C24B816" w:rsidP="1EE3B58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6F34EAC" w14:textId="6D51B06A" w:rsidR="1EE3B58A" w:rsidRPr="0053242C" w:rsidRDefault="6C24B816" w:rsidP="1EE3B58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xảy ra tai nạn</w:t>
            </w:r>
          </w:p>
        </w:tc>
      </w:tr>
      <w:tr w:rsidR="1F45CFEA" w:rsidRPr="0053242C" w14:paraId="04E56A51"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F96A0B9"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lastRenderedPageBreak/>
              <w:t>9 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05E7C5A" w14:textId="041DB13B" w:rsidR="348B5914" w:rsidRPr="0053242C" w:rsidRDefault="6C24B816" w:rsidP="348B591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RoadTypeID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45786D6" w14:textId="0C01798B" w:rsidR="348B5914" w:rsidRPr="0053242C" w:rsidRDefault="348B5914" w:rsidP="348B591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int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2A8008C" w14:textId="0C01798B" w:rsidR="348B5914" w:rsidRPr="0053242C" w:rsidRDefault="348B5914" w:rsidP="348B591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Loại đường </w:t>
            </w:r>
          </w:p>
        </w:tc>
      </w:tr>
      <w:tr w:rsidR="1F45CFEA" w:rsidRPr="0053242C" w14:paraId="393FDA65"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A980CFD"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10 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A5CE690" w14:textId="754A3A5C" w:rsidR="348B5914" w:rsidRPr="0053242C" w:rsidRDefault="6C24B816" w:rsidP="348B591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SpeedLimit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E28E7CF" w14:textId="39EECC43" w:rsidR="348B5914" w:rsidRPr="0053242C" w:rsidRDefault="348B5914" w:rsidP="348B591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int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C5B6C62" w14:textId="39EECC43" w:rsidR="348B5914" w:rsidRPr="0053242C" w:rsidRDefault="348B5914" w:rsidP="348B591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Tốc độ tối đa </w:t>
            </w:r>
          </w:p>
        </w:tc>
      </w:tr>
      <w:tr w:rsidR="1F45CFEA" w:rsidRPr="0053242C" w14:paraId="3AFB0C91"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8AA3F1D" w14:textId="77777777" w:rsidR="1F45CFEA" w:rsidRPr="0053242C" w:rsidRDefault="1F45CFEA" w:rsidP="1F45CFE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11 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5F65DD9" w14:textId="5B553385" w:rsidR="348B5914" w:rsidRPr="0053242C" w:rsidRDefault="0A5613DF" w:rsidP="348B591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AreaID</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585D156" w14:textId="39EECC43" w:rsidR="348B5914" w:rsidRPr="0053242C" w:rsidRDefault="348B5914" w:rsidP="348B591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int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173E61F" w14:textId="39EECC43" w:rsidR="348B5914" w:rsidRPr="0053242C" w:rsidRDefault="348B5914" w:rsidP="348B591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Thành thị/Nông thôn  </w:t>
            </w:r>
          </w:p>
        </w:tc>
      </w:tr>
      <w:tr w:rsidR="5D7B6DF2" w:rsidRPr="0053242C" w14:paraId="30F16916"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9DA812E" w14:textId="4074B859" w:rsidR="5D7B6DF2" w:rsidRPr="0053242C" w:rsidRDefault="474ECB1B" w:rsidP="5D7B6DF2">
            <w:pPr>
              <w:spacing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12</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0F1AD81" w14:textId="0194EB2F" w:rsidR="348B5914" w:rsidRPr="0053242C" w:rsidRDefault="0A5613DF" w:rsidP="348B591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LocationID</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9098032" w14:textId="408BC313" w:rsidR="348B5914" w:rsidRPr="0053242C" w:rsidRDefault="5389A070" w:rsidP="348B591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int</w:t>
            </w:r>
            <w:r w:rsidR="0A5613DF" w:rsidRPr="0053242C">
              <w:rPr>
                <w:rFonts w:ascii="Times New Roman" w:eastAsia="Times New Roman" w:hAnsi="Times New Roman" w:cs="Times New Roman"/>
                <w:color w:val="000000" w:themeColor="text1"/>
              </w:rPr>
              <w:t> </w:t>
            </w:r>
          </w:p>
        </w:t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733D70F" w14:textId="39EECC43" w:rsidR="348B5914" w:rsidRPr="0053242C" w:rsidRDefault="348B5914" w:rsidP="348B591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Địa điểm xảy ra tai nạn </w:t>
            </w:r>
          </w:p>
        </w:tc>
      </w:tr>
      <w:tr w:rsidR="348B5914" w:rsidRPr="0053242C" w14:paraId="41C92179"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8DF2ECE" w14:textId="49BD5195" w:rsidR="348B5914" w:rsidRPr="0053242C" w:rsidRDefault="474ECB1B" w:rsidP="348B5914">
            <w:pPr>
              <w:spacing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13</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BFF2EB4" w14:textId="5CD59C4D" w:rsidR="348B5914" w:rsidRPr="0053242C" w:rsidRDefault="5389A070" w:rsidP="348B591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71212FB" w14:textId="3CF1FBF0" w:rsidR="348B5914" w:rsidRPr="0053242C" w:rsidRDefault="5389A070" w:rsidP="348B591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DA1CF77" w14:textId="422C28B5" w:rsidR="348B5914" w:rsidRPr="0053242C" w:rsidRDefault="474ECB1B" w:rsidP="348B591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348B5914" w:rsidRPr="0053242C" w14:paraId="3398BD14"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D1F3DC8" w14:textId="75C7893D" w:rsidR="348B5914" w:rsidRPr="0053242C" w:rsidRDefault="474ECB1B" w:rsidP="348B5914">
            <w:pPr>
              <w:spacing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14</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97156BD" w14:textId="0021CE2A" w:rsidR="5389A070" w:rsidRPr="0053242C" w:rsidRDefault="5389A070" w:rsidP="5389A07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DF5DDEF" w14:textId="0021CE2A" w:rsidR="5389A070" w:rsidRPr="0053242C" w:rsidRDefault="5389A070" w:rsidP="5389A07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8079DCD" w14:textId="0021CE2A" w:rsidR="5389A070" w:rsidRPr="0053242C" w:rsidRDefault="5389A070" w:rsidP="5389A070">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5389A070" w:rsidRPr="0053242C" w14:paraId="35227A98" w14:textId="77777777" w:rsidTr="6B6D026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FC21921" w14:textId="54F19BEC" w:rsidR="5389A070" w:rsidRPr="0053242C" w:rsidRDefault="474ECB1B" w:rsidP="5389A070">
            <w:pPr>
              <w:spacing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15</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CD17371" w14:textId="0021CE2A" w:rsidR="5389A070" w:rsidRPr="0053242C" w:rsidRDefault="5389A070" w:rsidP="5389A07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2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B34ECC4" w14:textId="0021CE2A" w:rsidR="5389A070" w:rsidRPr="0053242C" w:rsidRDefault="5389A070" w:rsidP="5389A07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5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E850F11" w14:textId="0021CE2A" w:rsidR="5389A070" w:rsidRPr="0053242C" w:rsidRDefault="5389A070" w:rsidP="5389A07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0F3A53DA" w14:textId="708AC203" w:rsidR="6B6D026D" w:rsidRPr="0053242C" w:rsidRDefault="6B6D026D" w:rsidP="0059368B">
      <w:pPr>
        <w:pStyle w:val="Heading2"/>
        <w:numPr>
          <w:ilvl w:val="0"/>
          <w:numId w:val="16"/>
        </w:numPr>
        <w:spacing w:afterLines="120" w:after="288"/>
        <w:rPr>
          <w:rFonts w:ascii="Times New Roman" w:eastAsia="Arial" w:hAnsi="Times New Roman" w:cs="Times New Roman"/>
          <w:sz w:val="22"/>
          <w:szCs w:val="22"/>
        </w:rPr>
      </w:pPr>
      <w:bookmarkStart w:id="9" w:name="_Toc92844725"/>
      <w:r w:rsidRPr="0053242C">
        <w:rPr>
          <w:rFonts w:ascii="Times New Roman" w:eastAsia="Malgun Gothic" w:hAnsi="Times New Roman" w:cs="Times New Roman"/>
        </w:rPr>
        <w:t>Bảng AccidentSeverity:</w:t>
      </w:r>
      <w:bookmarkEnd w:id="9"/>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6B6D026D" w:rsidRPr="0053242C" w14:paraId="7EBE5FD2" w14:textId="77777777" w:rsidTr="68FBF44B">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B9656C3" w14:textId="77777777"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F7C94D1" w14:textId="77777777"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52C66B9" w14:textId="77777777"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9D8C6BA" w14:textId="77777777"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6B6D026D" w:rsidRPr="0053242C" w14:paraId="11F53AC4" w14:textId="77777777" w:rsidTr="68FBF44B">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0312692" w14:textId="77777777"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CAD2EF2" w14:textId="46980901"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AccidentSeverityID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1D9FA12" w14:textId="375CD29F"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570785E" w14:textId="199FE7E0" w:rsidR="6B6D026D" w:rsidRPr="0053242C" w:rsidRDefault="6B6D026D" w:rsidP="6B6D026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6B6D026D" w:rsidRPr="0053242C" w14:paraId="793E3E56" w14:textId="77777777" w:rsidTr="68FBF44B">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D6080E1" w14:textId="77777777"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617D57F" w14:textId="43260DE8"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AccidentSeverityCode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4C0CABB" w14:textId="722D973E"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DB1B6F3" w14:textId="48AF1615" w:rsidR="6B6D026D" w:rsidRPr="0053242C" w:rsidRDefault="6B6D026D" w:rsidP="6B6D026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mức độ nghiêm trọng của tai nạn</w:t>
            </w:r>
          </w:p>
        </w:tc>
      </w:tr>
      <w:tr w:rsidR="6B6D026D" w:rsidRPr="0053242C" w14:paraId="7F48B07F" w14:textId="77777777" w:rsidTr="68FBF44B">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5170ED3" w14:textId="77777777"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DD799E5" w14:textId="7EF70388"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AccidentSeverityLabel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1991D14" w14:textId="6B865F6C"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nvarchar(255)</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48B7D65" w14:textId="320D47A8"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Nhãn mức độ nghiêm trọng của tai nạn</w:t>
            </w:r>
          </w:p>
        </w:tc>
      </w:tr>
      <w:tr w:rsidR="6B6D026D" w:rsidRPr="0053242C" w14:paraId="69802144" w14:textId="77777777" w:rsidTr="68FBF44B">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D24AA5B" w14:textId="77777777"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836C354" w14:textId="5CD59C4D"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2C7B1B4" w14:textId="3CF1FBF0"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1B66F72" w14:textId="422C28B5" w:rsidR="6B6D026D" w:rsidRPr="0053242C" w:rsidRDefault="6B6D026D" w:rsidP="6B6D026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6B6D026D" w:rsidRPr="0053242C" w14:paraId="040AC1A5" w14:textId="77777777" w:rsidTr="68FBF44B">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F54EFEC" w14:textId="77777777"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11E8D2B" w14:textId="0021CE2A"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F8BA779" w14:textId="0021CE2A" w:rsidR="6B6D026D" w:rsidRPr="0053242C" w:rsidRDefault="6B6D026D" w:rsidP="6B6D026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9103AE1" w14:textId="0021CE2A" w:rsidR="6B6D026D" w:rsidRPr="0053242C" w:rsidRDefault="6B6D026D" w:rsidP="6B6D026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6B6D026D" w:rsidRPr="0053242C" w14:paraId="554140A8" w14:textId="77777777" w:rsidTr="68FBF44B">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1A7D214" w14:textId="77777777"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23132CA" w14:textId="0021CE2A"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2321C8A" w14:textId="0021CE2A"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4BCF2BF" w14:textId="0021CE2A" w:rsidR="6B6D026D" w:rsidRPr="0053242C" w:rsidRDefault="6B6D026D" w:rsidP="6B6D026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3C54178A" w14:textId="5D7FE4EC" w:rsidR="6B6D026D" w:rsidRPr="0053242C" w:rsidRDefault="1C45DBBC" w:rsidP="0059368B">
      <w:pPr>
        <w:pStyle w:val="Heading2"/>
        <w:numPr>
          <w:ilvl w:val="0"/>
          <w:numId w:val="16"/>
        </w:numPr>
        <w:spacing w:afterLines="120" w:after="288"/>
        <w:rPr>
          <w:rFonts w:ascii="Times New Roman" w:eastAsia="Arial" w:hAnsi="Times New Roman" w:cs="Times New Roman"/>
          <w:sz w:val="22"/>
          <w:szCs w:val="22"/>
        </w:rPr>
      </w:pPr>
      <w:bookmarkStart w:id="10" w:name="_Toc92844726"/>
      <w:r w:rsidRPr="0053242C">
        <w:rPr>
          <w:rFonts w:ascii="Times New Roman" w:eastAsia="Malgun Gothic" w:hAnsi="Times New Roman" w:cs="Times New Roman"/>
        </w:rPr>
        <w:t>Bảng AgeBand:</w:t>
      </w:r>
      <w:bookmarkEnd w:id="10"/>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68FBF44B" w:rsidRPr="0053242C" w14:paraId="3E08922A"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64B2505" w14:textId="77777777"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55A1AE4" w14:textId="77777777"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7AA621B" w14:textId="77777777"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DD68EA9" w14:textId="77777777"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68FBF44B" w:rsidRPr="0053242C" w14:paraId="03934081"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55F6F98" w14:textId="77777777"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70A1118" w14:textId="1F09BE40" w:rsidR="68FBF44B" w:rsidRPr="0053242C" w:rsidRDefault="1C45DBBC"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AgeBandID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39390CD" w14:textId="375CD29F" w:rsidR="68FBF44B" w:rsidRPr="0053242C" w:rsidRDefault="68FBF44B"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5279ABA" w14:textId="199FE7E0" w:rsidR="68FBF44B" w:rsidRPr="0053242C" w:rsidRDefault="68FBF44B" w:rsidP="68FBF44B">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68FBF44B" w:rsidRPr="0053242C" w14:paraId="2A98BEC9"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F3D0C4E" w14:textId="77777777"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363C2F4" w14:textId="170F99E4" w:rsidR="68FBF44B" w:rsidRPr="0053242C" w:rsidRDefault="1C45DBBC"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AgeBandode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BF71065" w14:textId="722D973E" w:rsidR="68FBF44B" w:rsidRPr="0053242C" w:rsidRDefault="68FBF44B"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7F28AA2" w14:textId="2E2CA3F8" w:rsidR="68FBF44B" w:rsidRPr="0053242C" w:rsidRDefault="1C45DBBC" w:rsidP="68FBF44B">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nhóm tuổi</w:t>
            </w:r>
          </w:p>
        </w:tc>
      </w:tr>
      <w:tr w:rsidR="68FBF44B" w:rsidRPr="0053242C" w14:paraId="507D673C" w14:textId="77777777" w:rsidTr="1C45DBBC">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EDEE5C0" w14:textId="77777777" w:rsidR="68FBF44B" w:rsidRPr="0053242C" w:rsidRDefault="68FBF44B"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248B0FB" w14:textId="09CF627B" w:rsidR="68FBF44B" w:rsidRPr="0053242C" w:rsidRDefault="1C45DBBC"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AgeBandLabel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AA2F4AE" w14:textId="6B865F6C" w:rsidR="68FBF44B" w:rsidRPr="0053242C" w:rsidRDefault="68FBF44B"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nvarchar(255)</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E209108" w14:textId="0D80417F" w:rsidR="68FBF44B" w:rsidRPr="0053242C" w:rsidRDefault="1C45DBBC"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Nhãn nhóm tuổi</w:t>
            </w:r>
          </w:p>
        </w:tc>
      </w:tr>
      <w:tr w:rsidR="68FBF44B" w:rsidRPr="0053242C" w14:paraId="4B3F3170"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44275D3" w14:textId="77777777"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6EF5CF9" w14:textId="5CD59C4D" w:rsidR="68FBF44B" w:rsidRPr="0053242C" w:rsidRDefault="68FBF44B"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8D3D8CE" w14:textId="3CF1FBF0" w:rsidR="68FBF44B" w:rsidRPr="0053242C" w:rsidRDefault="68FBF44B"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E9ECF77" w14:textId="422C28B5" w:rsidR="68FBF44B" w:rsidRPr="0053242C" w:rsidRDefault="68FBF44B" w:rsidP="68FBF44B">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68FBF44B" w:rsidRPr="0053242C" w14:paraId="149A9572"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111F56A" w14:textId="77777777"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lastRenderedPageBreak/>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255CA4A" w14:textId="0021CE2A" w:rsidR="68FBF44B" w:rsidRPr="0053242C" w:rsidRDefault="68FBF44B"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F981DEB" w14:textId="0021CE2A" w:rsidR="68FBF44B" w:rsidRPr="0053242C" w:rsidRDefault="68FBF44B" w:rsidP="68FBF44B">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19AD782" w14:textId="0021CE2A" w:rsidR="68FBF44B" w:rsidRPr="0053242C" w:rsidRDefault="68FBF44B" w:rsidP="68FBF44B">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68FBF44B" w:rsidRPr="0053242C" w14:paraId="3FA452A5"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EC7E16E" w14:textId="77777777"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9189A85" w14:textId="0021CE2A"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73612CC" w14:textId="0021CE2A"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68FA3EA" w14:textId="0021CE2A" w:rsidR="68FBF44B" w:rsidRPr="0053242C" w:rsidRDefault="68FBF44B" w:rsidP="68FBF44B">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3CBF08F6" w14:textId="0F18FE06" w:rsidR="6B6D026D" w:rsidRPr="0053242C" w:rsidRDefault="1C45DBBC" w:rsidP="0059368B">
      <w:pPr>
        <w:pStyle w:val="Heading2"/>
        <w:numPr>
          <w:ilvl w:val="0"/>
          <w:numId w:val="16"/>
        </w:numPr>
        <w:spacing w:afterLines="120" w:after="288"/>
        <w:rPr>
          <w:rFonts w:ascii="Times New Roman" w:eastAsia="Arial" w:hAnsi="Times New Roman" w:cs="Times New Roman"/>
          <w:sz w:val="22"/>
          <w:szCs w:val="22"/>
        </w:rPr>
      </w:pPr>
      <w:bookmarkStart w:id="11" w:name="_Toc92844727"/>
      <w:r w:rsidRPr="0053242C">
        <w:rPr>
          <w:rFonts w:ascii="Times New Roman" w:eastAsia="Malgun Gothic" w:hAnsi="Times New Roman" w:cs="Times New Roman"/>
        </w:rPr>
        <w:t>Bảng Area:</w:t>
      </w:r>
      <w:bookmarkEnd w:id="11"/>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1C45DBBC" w:rsidRPr="0053242C" w14:paraId="74912373"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ED7447E" w14:textId="77777777"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E4BEC11" w14:textId="77777777"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2EA4334" w14:textId="77777777"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B3429F5" w14:textId="77777777"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1C45DBBC" w:rsidRPr="0053242C" w14:paraId="04DAAE5E"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2406FD0" w14:textId="77777777"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BABE78B" w14:textId="28BEA36A"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AreaID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C05BD77" w14:textId="375CD29F"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F36BC6E" w14:textId="199FE7E0" w:rsidR="1C45DBBC" w:rsidRPr="0053242C" w:rsidRDefault="1C45DBBC" w:rsidP="1C45DBBC">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1C45DBBC" w:rsidRPr="0053242C" w14:paraId="4E096178"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BB38F2C" w14:textId="77777777"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7D351BF" w14:textId="2B577DDA"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AreaCode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18889B6" w14:textId="722D973E"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F052042" w14:textId="19AD54EE" w:rsidR="1C45DBBC" w:rsidRPr="0053242C" w:rsidRDefault="1C45DBBC" w:rsidP="1C45DBBC">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khu vực nông thôn hay thành thị</w:t>
            </w:r>
          </w:p>
        </w:tc>
      </w:tr>
      <w:tr w:rsidR="1C45DBBC" w:rsidRPr="0053242C" w14:paraId="7220A82C" w14:textId="77777777" w:rsidTr="1C45DBBC">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F1CE637" w14:textId="77777777"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F5377D5" w14:textId="555A7F5F"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AreaLabel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C05D289" w14:textId="6B865F6C"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nvarchar(255)</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DEDA08A" w14:textId="185256FC"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Nhãn khu vực nông thôn hay thành thị</w:t>
            </w:r>
          </w:p>
        </w:tc>
      </w:tr>
      <w:tr w:rsidR="1C45DBBC" w:rsidRPr="0053242C" w14:paraId="520BCA40"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B0410AE" w14:textId="77777777"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FF223CF" w14:textId="5CD59C4D"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21A00AA" w14:textId="3CF1FBF0"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6369B24" w14:textId="422C28B5" w:rsidR="1C45DBBC" w:rsidRPr="0053242C" w:rsidRDefault="1C45DBBC" w:rsidP="1C45DBBC">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1C45DBBC" w:rsidRPr="0053242C" w14:paraId="6382DA06"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4335F54" w14:textId="77777777"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18A467E" w14:textId="0021CE2A"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A836E9E" w14:textId="0021CE2A" w:rsidR="1C45DBBC" w:rsidRPr="0053242C" w:rsidRDefault="1C45DBBC" w:rsidP="1C45DBBC">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3FA00C2" w14:textId="0021CE2A" w:rsidR="1C45DBBC" w:rsidRPr="0053242C" w:rsidRDefault="1C45DBBC" w:rsidP="1C45DBBC">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1C45DBBC" w:rsidRPr="0053242C" w14:paraId="23C3F0EC" w14:textId="77777777" w:rsidTr="1C45DBBC">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C0885E1" w14:textId="77777777"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D7779B9" w14:textId="0021CE2A"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75F773C" w14:textId="0021CE2A"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617C8E2" w14:textId="0021CE2A" w:rsidR="1C45DBBC" w:rsidRPr="0053242C" w:rsidRDefault="1C45DBBC" w:rsidP="1C45DBBC">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29B3DD5E" w14:textId="373154DB" w:rsidR="6B6D026D" w:rsidRPr="0053242C" w:rsidRDefault="6B6D026D" w:rsidP="68FBF44B">
      <w:pPr>
        <w:rPr>
          <w:rFonts w:ascii="Times New Roman" w:hAnsi="Times New Roman" w:cs="Times New Roman"/>
        </w:rPr>
      </w:pPr>
    </w:p>
    <w:p w14:paraId="253488AA" w14:textId="77777777" w:rsidR="00485150" w:rsidRPr="0053242C" w:rsidRDefault="00617757" w:rsidP="0059368B">
      <w:pPr>
        <w:pStyle w:val="Heading2"/>
        <w:numPr>
          <w:ilvl w:val="0"/>
          <w:numId w:val="16"/>
        </w:numPr>
        <w:spacing w:afterLines="120" w:after="288"/>
        <w:rPr>
          <w:rFonts w:ascii="Times New Roman" w:hAnsi="Times New Roman" w:cs="Times New Roman"/>
        </w:rPr>
      </w:pPr>
      <w:bookmarkStart w:id="12" w:name="_Toc92844728"/>
      <w:r w:rsidRPr="0053242C">
        <w:rPr>
          <w:rFonts w:ascii="Times New Roman" w:hAnsi="Times New Roman" w:cs="Times New Roman"/>
        </w:rPr>
        <w:t>Bảng Casualty:</w:t>
      </w:r>
      <w:bookmarkEnd w:id="12"/>
    </w:p>
    <w:tbl>
      <w:tblPr>
        <w:tblW w:w="9344" w:type="dxa"/>
        <w:jc w:val="center"/>
        <w:tblBorders>
          <w:top w:val="single" w:sz="6" w:space="0" w:color="000000"/>
          <w:left w:val="single" w:sz="6" w:space="0" w:color="000000"/>
          <w:bottom w:val="single" w:sz="6" w:space="0" w:color="000000"/>
          <w:right w:val="single" w:sz="6" w:space="0" w:color="000000"/>
          <w:insideH w:val="nil"/>
          <w:insideV w:val="nil"/>
        </w:tblBorders>
        <w:tblLayout w:type="fixed"/>
        <w:tblCellMar>
          <w:left w:w="0" w:type="dxa"/>
          <w:right w:w="0" w:type="dxa"/>
        </w:tblCellMar>
        <w:tblLook w:val="0000" w:firstRow="0" w:lastRow="0" w:firstColumn="0" w:lastColumn="0" w:noHBand="0" w:noVBand="0"/>
      </w:tblPr>
      <w:tblGrid>
        <w:gridCol w:w="701"/>
        <w:gridCol w:w="2693"/>
        <w:gridCol w:w="3119"/>
        <w:gridCol w:w="2831"/>
      </w:tblGrid>
      <w:tr w:rsidR="00485150" w:rsidRPr="0053242C" w14:paraId="1D561DFE" w14:textId="77777777" w:rsidTr="371ECA50">
        <w:trPr>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B6BB706"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b/>
                <w:color w:val="000000"/>
              </w:rPr>
              <w:t>STT</w:t>
            </w:r>
            <w:r w:rsidRPr="0053242C">
              <w:rPr>
                <w:rFonts w:ascii="Times New Roman" w:hAnsi="Times New Roman" w:cs="Times New Roman"/>
                <w:color w:val="000000"/>
              </w:rPr>
              <w:t> </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E595625"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b/>
                <w:color w:val="000000"/>
              </w:rPr>
              <w:t>Tên thuộc tính</w:t>
            </w:r>
            <w:r w:rsidRPr="0053242C">
              <w:rPr>
                <w:rFonts w:ascii="Times New Roman" w:hAnsi="Times New Roman" w:cs="Times New Roman"/>
                <w:color w:val="000000"/>
              </w:rPr>
              <w:t> </w:t>
            </w:r>
          </w:p>
        </w:tc>
        <w:tc>
          <w:tcPr>
            <w:tcW w:w="31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44A91BF"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b/>
                <w:color w:val="000000"/>
              </w:rPr>
              <w:t>Kiểu dữ liệu</w:t>
            </w:r>
            <w:r w:rsidRPr="0053242C">
              <w:rPr>
                <w:rFonts w:ascii="Times New Roman" w:hAnsi="Times New Roman" w:cs="Times New Roman"/>
                <w:color w:val="000000"/>
              </w:rPr>
              <w:t> </w:t>
            </w:r>
          </w:p>
        </w:tc>
        <w:tc>
          <w:tcPr>
            <w:tcW w:w="28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BC63118"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b/>
                <w:color w:val="000000"/>
              </w:rPr>
              <w:t>Ý nghĩa</w:t>
            </w:r>
            <w:r w:rsidRPr="0053242C">
              <w:rPr>
                <w:rFonts w:ascii="Times New Roman" w:hAnsi="Times New Roman" w:cs="Times New Roman"/>
                <w:color w:val="000000"/>
              </w:rPr>
              <w:t> </w:t>
            </w:r>
          </w:p>
        </w:tc>
      </w:tr>
      <w:tr w:rsidR="00485150" w:rsidRPr="0053242C" w14:paraId="2C1EBA4F" w14:textId="77777777" w:rsidTr="371ECA50">
        <w:trPr>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BC95C90"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sz w:val="26"/>
                <w:szCs w:val="26"/>
              </w:rPr>
              <w:t>1 </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6F0B822" w14:textId="272DCE1F" w:rsidR="00485150" w:rsidRPr="0053242C" w:rsidRDefault="1C45DBBC"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CasualtyID</w:t>
            </w:r>
          </w:p>
        </w:tc>
        <w:tc>
          <w:tcPr>
            <w:tcW w:w="31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BD4D68E"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rPr>
              <w:t>int </w:t>
            </w:r>
          </w:p>
        </w:tc>
        <w:tc>
          <w:tcPr>
            <w:tcW w:w="28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F37D622"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rPr>
              <w:t>identity</w:t>
            </w:r>
          </w:p>
        </w:tc>
      </w:tr>
      <w:tr w:rsidR="00485150" w:rsidRPr="0053242C" w14:paraId="1F6456E4" w14:textId="77777777" w:rsidTr="371ECA50">
        <w:trPr>
          <w:trHeight w:val="533"/>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1DE2804"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sz w:val="26"/>
                <w:szCs w:val="26"/>
              </w:rPr>
              <w:t>2 </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2B1E796" w14:textId="42371125" w:rsidR="00485150" w:rsidRPr="0053242C" w:rsidRDefault="1C45DBBC"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AccidentID</w:t>
            </w:r>
          </w:p>
        </w:tc>
        <w:tc>
          <w:tcPr>
            <w:tcW w:w="31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E0E3FEE"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rPr>
              <w:t>varchar(50) </w:t>
            </w:r>
          </w:p>
        </w:tc>
        <w:tc>
          <w:tcPr>
            <w:tcW w:w="28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3B77084"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rPr>
              <w:t>Mã tai nạn</w:t>
            </w:r>
          </w:p>
        </w:tc>
      </w:tr>
      <w:tr w:rsidR="00485150" w:rsidRPr="0053242C" w14:paraId="3B1276E8" w14:textId="77777777" w:rsidTr="371ECA50">
        <w:trPr>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766219F"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sz w:val="26"/>
                <w:szCs w:val="26"/>
              </w:rPr>
              <w:t>3 </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426C94E" w14:textId="6F8AB720" w:rsidR="3673DA1E" w:rsidRPr="0053242C" w:rsidRDefault="3673DA1E" w:rsidP="1C45DBBC">
            <w:pPr>
              <w:spacing w:afterLines="120" w:after="288" w:line="240" w:lineRule="auto"/>
              <w:jc w:val="center"/>
              <w:rPr>
                <w:rFonts w:ascii="Times New Roman" w:hAnsi="Times New Roman" w:cs="Times New Roman"/>
                <w:color w:val="000000" w:themeColor="text1"/>
              </w:rPr>
            </w:pPr>
            <w:r w:rsidRPr="0053242C">
              <w:rPr>
                <w:rFonts w:ascii="Times New Roman" w:hAnsi="Times New Roman" w:cs="Times New Roman"/>
                <w:color w:val="000000" w:themeColor="text1"/>
              </w:rPr>
              <w:t>CasualtyReference</w:t>
            </w:r>
          </w:p>
        </w:tc>
        <w:tc>
          <w:tcPr>
            <w:tcW w:w="31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29D92A4" w14:textId="77777777" w:rsidR="1C45DBBC" w:rsidRPr="0053242C" w:rsidRDefault="1C45DBBC" w:rsidP="1C45DBBC">
            <w:pPr>
              <w:spacing w:afterLines="120" w:after="288" w:line="240" w:lineRule="auto"/>
              <w:jc w:val="center"/>
              <w:rPr>
                <w:rFonts w:ascii="Times New Roman" w:hAnsi="Times New Roman" w:cs="Times New Roman"/>
                <w:color w:val="000000" w:themeColor="text1"/>
              </w:rPr>
            </w:pPr>
            <w:r w:rsidRPr="0053242C">
              <w:rPr>
                <w:rFonts w:ascii="Times New Roman" w:hAnsi="Times New Roman" w:cs="Times New Roman"/>
                <w:color w:val="000000" w:themeColor="text1"/>
              </w:rPr>
              <w:t>int </w:t>
            </w:r>
          </w:p>
        </w:tc>
        <w:tc>
          <w:tcPr>
            <w:tcW w:w="28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D9F1055" w14:textId="77777777" w:rsidR="1C45DBBC" w:rsidRPr="0053242C" w:rsidRDefault="1C45DBBC" w:rsidP="1C45DBBC">
            <w:pPr>
              <w:spacing w:afterLines="120" w:after="288" w:line="240" w:lineRule="auto"/>
              <w:jc w:val="center"/>
              <w:rPr>
                <w:rFonts w:ascii="Times New Roman" w:hAnsi="Times New Roman" w:cs="Times New Roman"/>
                <w:color w:val="000000" w:themeColor="text1"/>
              </w:rPr>
            </w:pPr>
            <w:r w:rsidRPr="0053242C">
              <w:rPr>
                <w:rFonts w:ascii="Times New Roman" w:hAnsi="Times New Roman" w:cs="Times New Roman"/>
                <w:color w:val="000000" w:themeColor="text1"/>
              </w:rPr>
              <w:t>mã nạn nhân tham chiếu</w:t>
            </w:r>
          </w:p>
        </w:tc>
      </w:tr>
      <w:tr w:rsidR="00485150" w:rsidRPr="0053242C" w14:paraId="6FA7650E" w14:textId="77777777" w:rsidTr="371ECA50">
        <w:trPr>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E686737"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sz w:val="26"/>
                <w:szCs w:val="26"/>
              </w:rPr>
              <w:t>4 </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F5D3ADB" w14:textId="6F8AB720" w:rsidR="3673DA1E" w:rsidRPr="0053242C" w:rsidRDefault="3673DA1E" w:rsidP="3673DA1E">
            <w:pPr>
              <w:spacing w:afterLines="120" w:after="288" w:line="240" w:lineRule="auto"/>
              <w:jc w:val="center"/>
              <w:rPr>
                <w:rFonts w:ascii="Times New Roman" w:hAnsi="Times New Roman" w:cs="Times New Roman"/>
                <w:color w:val="000000" w:themeColor="text1"/>
              </w:rPr>
            </w:pPr>
            <w:r w:rsidRPr="0053242C">
              <w:rPr>
                <w:rFonts w:ascii="Times New Roman" w:hAnsi="Times New Roman" w:cs="Times New Roman"/>
                <w:color w:val="000000" w:themeColor="text1"/>
              </w:rPr>
              <w:t>GenderID</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85C3FC5" w14:textId="6F8AB720" w:rsidR="3673DA1E" w:rsidRPr="0053242C" w:rsidRDefault="3673DA1E"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int </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B5E2AE5" w14:textId="6F8AB720" w:rsidR="3673DA1E" w:rsidRPr="0053242C" w:rsidRDefault="3673DA1E"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giới tính nạn nhân</w:t>
            </w:r>
          </w:p>
        </w:tc>
      </w:tr>
      <w:tr w:rsidR="00485150" w:rsidRPr="0053242C" w14:paraId="432ACF60" w14:textId="77777777" w:rsidTr="371ECA50">
        <w:trPr>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3DCB6D0"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sz w:val="26"/>
                <w:szCs w:val="26"/>
              </w:rPr>
              <w:t>5 </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10B4F0F" w14:textId="6F8AB720" w:rsidR="3673DA1E" w:rsidRPr="0053242C" w:rsidRDefault="3673DA1E" w:rsidP="3673DA1E">
            <w:pPr>
              <w:spacing w:afterLines="120" w:after="288" w:line="240" w:lineRule="auto"/>
              <w:jc w:val="center"/>
              <w:rPr>
                <w:rFonts w:ascii="Times New Roman" w:hAnsi="Times New Roman" w:cs="Times New Roman"/>
                <w:color w:val="000000" w:themeColor="text1"/>
              </w:rPr>
            </w:pPr>
            <w:r w:rsidRPr="0053242C">
              <w:rPr>
                <w:rFonts w:ascii="Times New Roman" w:hAnsi="Times New Roman" w:cs="Times New Roman"/>
                <w:color w:val="000000" w:themeColor="text1"/>
              </w:rPr>
              <w:t>Age</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6F10D89" w14:textId="6F8AB720" w:rsidR="3673DA1E" w:rsidRPr="0053242C" w:rsidRDefault="3673DA1E"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int </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8F83B6F" w14:textId="6F8AB720" w:rsidR="3673DA1E" w:rsidRPr="0053242C" w:rsidRDefault="3673DA1E"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độ tuổi của nạn nhân</w:t>
            </w:r>
          </w:p>
        </w:tc>
      </w:tr>
      <w:tr w:rsidR="00485150" w:rsidRPr="0053242C" w14:paraId="38D84500" w14:textId="77777777" w:rsidTr="371ECA50">
        <w:trPr>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C627735"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sz w:val="26"/>
                <w:szCs w:val="26"/>
              </w:rPr>
              <w:t>6 </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3A989CB" w14:textId="5D5B9E3E" w:rsidR="705C4BE0" w:rsidRPr="0053242C" w:rsidRDefault="705C4BE0" w:rsidP="3673DA1E">
            <w:pPr>
              <w:spacing w:afterLines="120" w:after="288" w:line="240" w:lineRule="auto"/>
              <w:jc w:val="center"/>
              <w:rPr>
                <w:rFonts w:ascii="Times New Roman" w:hAnsi="Times New Roman" w:cs="Times New Roman"/>
                <w:color w:val="000000" w:themeColor="text1"/>
              </w:rPr>
            </w:pPr>
            <w:r w:rsidRPr="0053242C">
              <w:rPr>
                <w:rFonts w:ascii="Times New Roman" w:hAnsi="Times New Roman" w:cs="Times New Roman"/>
                <w:color w:val="000000" w:themeColor="text1"/>
              </w:rPr>
              <w:t>AgeBandID</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D698280" w14:textId="6F8AB720" w:rsidR="3673DA1E" w:rsidRPr="0053242C" w:rsidRDefault="3673DA1E"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int </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5EEE0D4" w14:textId="6F8AB720" w:rsidR="3673DA1E" w:rsidRPr="0053242C" w:rsidRDefault="3673DA1E"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nhóm tuổi của nạn nhân</w:t>
            </w:r>
          </w:p>
        </w:tc>
      </w:tr>
      <w:tr w:rsidR="00485150" w:rsidRPr="0053242C" w14:paraId="1A1D3FF2" w14:textId="77777777" w:rsidTr="371ECA50">
        <w:trPr>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BDBE824"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sz w:val="26"/>
                <w:szCs w:val="26"/>
              </w:rPr>
              <w:t>7 </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20241AC" w14:textId="27B3D910" w:rsidR="705C4BE0" w:rsidRPr="0053242C" w:rsidRDefault="705C4BE0"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CasualtySeverityID</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8349CBF" w14:textId="6F8AB720" w:rsidR="3673DA1E" w:rsidRPr="0053242C" w:rsidRDefault="3673DA1E"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int </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37B00E7" w14:textId="6F8AB720" w:rsidR="3673DA1E" w:rsidRPr="0053242C" w:rsidRDefault="3673DA1E"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mức độ nghiêm trọng</w:t>
            </w:r>
          </w:p>
        </w:tc>
      </w:tr>
      <w:tr w:rsidR="00485150" w:rsidRPr="0053242C" w14:paraId="16CA506F" w14:textId="77777777" w:rsidTr="371ECA50">
        <w:trPr>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F2AD96A"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sz w:val="26"/>
                <w:szCs w:val="26"/>
              </w:rPr>
              <w:t>8 </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0545D7C" w14:textId="00AB2E3F" w:rsidR="705C4BE0" w:rsidRPr="0053242C" w:rsidRDefault="705C4BE0"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CasualtyTypeID</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5F23755" w14:textId="6F8AB720" w:rsidR="3673DA1E" w:rsidRPr="0053242C" w:rsidRDefault="3673DA1E"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int</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1E2B07E" w14:textId="6F8AB720" w:rsidR="3673DA1E" w:rsidRPr="0053242C" w:rsidRDefault="3673DA1E" w:rsidP="3673DA1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loại nạn nhân</w:t>
            </w:r>
          </w:p>
        </w:tc>
      </w:tr>
      <w:tr w:rsidR="00485150" w:rsidRPr="0053242C" w14:paraId="466CD07F" w14:textId="77777777" w:rsidTr="371ECA50">
        <w:trPr>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A7C7E00"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sz w:val="26"/>
                <w:szCs w:val="26"/>
              </w:rPr>
              <w:lastRenderedPageBreak/>
              <w:t>9 </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90F8656" w14:textId="297328E3" w:rsidR="705C4BE0" w:rsidRPr="0053242C" w:rsidRDefault="705C4BE0" w:rsidP="705C4BE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31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38865F9" w14:textId="297328E3" w:rsidR="705C4BE0" w:rsidRPr="0053242C" w:rsidRDefault="705C4BE0" w:rsidP="705C4BE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28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2199283" w14:textId="297328E3" w:rsidR="705C4BE0" w:rsidRPr="0053242C" w:rsidRDefault="705C4BE0" w:rsidP="705C4BE0">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00485150" w:rsidRPr="0053242C" w14:paraId="5D976A42" w14:textId="77777777" w:rsidTr="371ECA50">
        <w:trPr>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78770DA"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sz w:val="26"/>
                <w:szCs w:val="26"/>
              </w:rPr>
              <w:t>10 </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2013770"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rPr>
              <w:t>CreatedDate</w:t>
            </w:r>
          </w:p>
        </w:tc>
        <w:tc>
          <w:tcPr>
            <w:tcW w:w="31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3B867CF"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rPr>
              <w:t>datetime</w:t>
            </w:r>
          </w:p>
        </w:tc>
        <w:tc>
          <w:tcPr>
            <w:tcW w:w="28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4731271"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rPr>
              <w:t>Thời gian tạo bảng</w:t>
            </w:r>
          </w:p>
        </w:tc>
      </w:tr>
      <w:tr w:rsidR="00485150" w:rsidRPr="0053242C" w14:paraId="4F6393D7" w14:textId="77777777" w:rsidTr="371ECA50">
        <w:trPr>
          <w:trHeight w:val="34"/>
          <w:jc w:val="center"/>
        </w:trPr>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4D44224"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sz w:val="26"/>
                <w:szCs w:val="26"/>
              </w:rPr>
              <w:t>11</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DFA2297"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rPr>
              <w:t>UpdatedDate</w:t>
            </w:r>
          </w:p>
        </w:tc>
        <w:tc>
          <w:tcPr>
            <w:tcW w:w="311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00DC794"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rPr>
              <w:t>datetime</w:t>
            </w:r>
          </w:p>
        </w:tc>
        <w:tc>
          <w:tcPr>
            <w:tcW w:w="283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BAE78F7"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rPr>
              <w:t>Thời gian cập nhật bảng</w:t>
            </w:r>
          </w:p>
        </w:tc>
      </w:tr>
    </w:tbl>
    <w:p w14:paraId="0B47DFA9" w14:textId="78AF0FA7" w:rsidR="371ECA50" w:rsidRPr="0053242C" w:rsidRDefault="371ECA50" w:rsidP="0059368B">
      <w:pPr>
        <w:pStyle w:val="Heading2"/>
        <w:numPr>
          <w:ilvl w:val="0"/>
          <w:numId w:val="16"/>
        </w:numPr>
        <w:spacing w:afterLines="120" w:after="288"/>
        <w:rPr>
          <w:rFonts w:ascii="Times New Roman" w:eastAsia="Arial" w:hAnsi="Times New Roman" w:cs="Times New Roman"/>
          <w:sz w:val="22"/>
          <w:szCs w:val="22"/>
        </w:rPr>
      </w:pPr>
      <w:bookmarkStart w:id="13" w:name="_Toc92844729"/>
      <w:r w:rsidRPr="0053242C">
        <w:rPr>
          <w:rFonts w:ascii="Times New Roman" w:eastAsia="Malgun Gothic" w:hAnsi="Times New Roman" w:cs="Times New Roman"/>
        </w:rPr>
        <w:t>Bảng CasualtySeverity:</w:t>
      </w:r>
      <w:bookmarkEnd w:id="13"/>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371ECA50" w:rsidRPr="0053242C" w14:paraId="4CE8D333" w14:textId="77777777" w:rsidTr="0829ADAA">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0CD2348" w14:textId="77777777"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B554264" w14:textId="77777777"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A922AB4" w14:textId="77777777"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59B7DD3" w14:textId="77777777"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371ECA50" w:rsidRPr="0053242C" w14:paraId="07FE3244" w14:textId="77777777" w:rsidTr="0829ADAA">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D2F26C4" w14:textId="77777777"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36FA392" w14:textId="05FFBDC8" w:rsidR="371ECA50" w:rsidRPr="0053242C" w:rsidRDefault="371ECA50"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CasualtySeverityID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BC596C0" w14:textId="375CD29F" w:rsidR="371ECA50" w:rsidRPr="0053242C" w:rsidRDefault="371ECA50"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2382AA9" w14:textId="199FE7E0" w:rsidR="371ECA50" w:rsidRPr="0053242C" w:rsidRDefault="371ECA50" w:rsidP="371ECA50">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371ECA50" w:rsidRPr="0053242C" w14:paraId="6C9363DB" w14:textId="77777777" w:rsidTr="0829ADAA">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A34B8D8" w14:textId="77777777"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80A5367" w14:textId="4BEF4C5B" w:rsidR="371ECA50" w:rsidRPr="0053242C" w:rsidRDefault="371ECA50"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CasualtySeverityCode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D2006E6" w14:textId="722D973E" w:rsidR="371ECA50" w:rsidRPr="0053242C" w:rsidRDefault="371ECA50"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73704B8" w14:textId="3A74596B" w:rsidR="371ECA50" w:rsidRPr="0053242C" w:rsidRDefault="0829ADAA" w:rsidP="371ECA50">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thương vong</w:t>
            </w:r>
          </w:p>
        </w:tc>
      </w:tr>
      <w:tr w:rsidR="371ECA50" w:rsidRPr="0053242C" w14:paraId="15CF4FFD" w14:textId="77777777" w:rsidTr="0829ADAA">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83C846F" w14:textId="77777777" w:rsidR="371ECA50" w:rsidRPr="0053242C" w:rsidRDefault="371ECA50"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3665130" w14:textId="22CD0AD0" w:rsidR="371ECA50" w:rsidRPr="0053242C" w:rsidRDefault="371ECA50"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CasualtySeverityLabel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F451E52" w14:textId="6B865F6C" w:rsidR="371ECA50" w:rsidRPr="0053242C" w:rsidRDefault="371ECA50"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nvarchar(255)</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E09C240" w14:textId="55DB1649" w:rsidR="371ECA50" w:rsidRPr="0053242C" w:rsidRDefault="0829ADAA"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Nhãn thương vong</w:t>
            </w:r>
          </w:p>
        </w:tc>
      </w:tr>
      <w:tr w:rsidR="371ECA50" w:rsidRPr="0053242C" w14:paraId="485E7115" w14:textId="77777777" w:rsidTr="0829ADAA">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45368E1" w14:textId="77777777"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D6753D4" w14:textId="5CD59C4D" w:rsidR="371ECA50" w:rsidRPr="0053242C" w:rsidRDefault="371ECA50"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D3A1EEC" w14:textId="3CF1FBF0" w:rsidR="371ECA50" w:rsidRPr="0053242C" w:rsidRDefault="371ECA50"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A03A3D1" w14:textId="422C28B5" w:rsidR="371ECA50" w:rsidRPr="0053242C" w:rsidRDefault="371ECA50" w:rsidP="371ECA50">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371ECA50" w:rsidRPr="0053242C" w14:paraId="0D2EDC4D" w14:textId="77777777" w:rsidTr="0829ADAA">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0AAB3D8" w14:textId="77777777"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E819A6D" w14:textId="0021CE2A" w:rsidR="371ECA50" w:rsidRPr="0053242C" w:rsidRDefault="371ECA50"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FE46A4A" w14:textId="0021CE2A" w:rsidR="371ECA50" w:rsidRPr="0053242C" w:rsidRDefault="371ECA50" w:rsidP="371ECA50">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94CD746" w14:textId="0021CE2A" w:rsidR="371ECA50" w:rsidRPr="0053242C" w:rsidRDefault="371ECA50" w:rsidP="371ECA50">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371ECA50" w:rsidRPr="0053242C" w14:paraId="513BF0ED" w14:textId="77777777" w:rsidTr="0829ADAA">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EF4EAB0" w14:textId="77777777"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C822884" w14:textId="0021CE2A"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F8DBF16" w14:textId="0021CE2A"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F38005C" w14:textId="0021CE2A" w:rsidR="371ECA50" w:rsidRPr="0053242C" w:rsidRDefault="371ECA50" w:rsidP="371ECA50">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3E218515" w14:textId="3A74596B" w:rsidR="371ECA50" w:rsidRPr="0053242C" w:rsidRDefault="0829ADAA" w:rsidP="0059368B">
      <w:pPr>
        <w:pStyle w:val="Heading2"/>
        <w:numPr>
          <w:ilvl w:val="0"/>
          <w:numId w:val="16"/>
        </w:numPr>
        <w:spacing w:afterLines="120" w:after="288"/>
        <w:rPr>
          <w:rFonts w:ascii="Times New Roman" w:eastAsia="Arial" w:hAnsi="Times New Roman" w:cs="Times New Roman"/>
          <w:sz w:val="22"/>
          <w:szCs w:val="22"/>
        </w:rPr>
      </w:pPr>
      <w:bookmarkStart w:id="14" w:name="_Toc92844730"/>
      <w:r w:rsidRPr="0053242C">
        <w:rPr>
          <w:rFonts w:ascii="Times New Roman" w:eastAsia="Malgun Gothic" w:hAnsi="Times New Roman" w:cs="Times New Roman"/>
        </w:rPr>
        <w:t>Bảng CasualtyType:</w:t>
      </w:r>
      <w:bookmarkEnd w:id="14"/>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0829ADAA" w:rsidRPr="0053242C" w14:paraId="5EA6DF1E"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E9C0731" w14:textId="77777777"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C819163" w14:textId="77777777"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6FD8E45" w14:textId="77777777"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94024C3" w14:textId="77777777"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0829ADAA" w:rsidRPr="0053242C" w14:paraId="34EF12B0"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21BA659" w14:textId="77777777"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6023FAC" w14:textId="5F1A976E" w:rsidR="0829ADAA" w:rsidRPr="0053242C" w:rsidRDefault="15450845" w:rsidP="0829ADA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CasualtyTypeID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E45F1FF" w14:textId="375CD29F" w:rsidR="0829ADAA" w:rsidRPr="0053242C" w:rsidRDefault="0829ADAA" w:rsidP="0829ADA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D5B6112" w14:textId="199FE7E0" w:rsidR="0829ADAA" w:rsidRPr="0053242C" w:rsidRDefault="0829ADAA" w:rsidP="0829ADA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0829ADAA" w:rsidRPr="0053242C" w14:paraId="000A4B1B"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D9B2B29" w14:textId="77777777"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FC74FB5" w14:textId="66154956" w:rsidR="0829ADAA"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CasualtyTypeCode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73228CC" w14:textId="722D973E" w:rsidR="0829ADAA" w:rsidRPr="0053242C" w:rsidRDefault="0829ADAA" w:rsidP="0829ADA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E27E36B" w14:textId="66154956" w:rsidR="0829ADAA" w:rsidRPr="0053242C" w:rsidRDefault="15450845" w:rsidP="0829ADA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loại thương vong</w:t>
            </w:r>
          </w:p>
        </w:tc>
      </w:tr>
      <w:tr w:rsidR="0829ADAA" w:rsidRPr="0053242C" w14:paraId="77361B25" w14:textId="77777777" w:rsidTr="15450845">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A74C84F" w14:textId="77777777" w:rsidR="0829ADAA" w:rsidRPr="0053242C" w:rsidRDefault="0829ADAA" w:rsidP="0829ADA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3243C9D" w14:textId="66154956" w:rsidR="0829ADAA"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CasualtyTypeLabel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F5DF4FA" w14:textId="6B865F6C" w:rsidR="0829ADAA" w:rsidRPr="0053242C" w:rsidRDefault="0829ADAA" w:rsidP="0829ADA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nvarchar(255)</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D5FE422" w14:textId="66154956" w:rsidR="0829ADAA" w:rsidRPr="0053242C" w:rsidRDefault="15450845" w:rsidP="0829ADA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Nhãn loại thương vong</w:t>
            </w:r>
          </w:p>
        </w:tc>
      </w:tr>
      <w:tr w:rsidR="0829ADAA" w:rsidRPr="0053242C" w14:paraId="02E8E6CA"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54173D1" w14:textId="77777777"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52835D5" w14:textId="5CD59C4D" w:rsidR="0829ADAA" w:rsidRPr="0053242C" w:rsidRDefault="0829ADAA" w:rsidP="0829ADA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AA4B287" w14:textId="3CF1FBF0" w:rsidR="0829ADAA" w:rsidRPr="0053242C" w:rsidRDefault="0829ADAA" w:rsidP="0829ADA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24A35DA" w14:textId="422C28B5" w:rsidR="0829ADAA" w:rsidRPr="0053242C" w:rsidRDefault="0829ADAA" w:rsidP="0829ADA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0829ADAA" w:rsidRPr="0053242C" w14:paraId="75E58BA7"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D23957D" w14:textId="77777777"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FC214E9" w14:textId="0021CE2A" w:rsidR="0829ADAA" w:rsidRPr="0053242C" w:rsidRDefault="0829ADAA" w:rsidP="0829ADA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2CA81BB" w14:textId="0021CE2A" w:rsidR="0829ADAA" w:rsidRPr="0053242C" w:rsidRDefault="0829ADAA" w:rsidP="0829ADAA">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EB3B210" w14:textId="0021CE2A" w:rsidR="0829ADAA" w:rsidRPr="0053242C" w:rsidRDefault="0829ADAA" w:rsidP="0829ADAA">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0829ADAA" w:rsidRPr="0053242C" w14:paraId="43B2CE82"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9D7531E" w14:textId="77777777"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DFDA4D9" w14:textId="0021CE2A"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FDCBFBD" w14:textId="0021CE2A"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7C0C001" w14:textId="0021CE2A" w:rsidR="0829ADAA" w:rsidRPr="0053242C" w:rsidRDefault="0829ADAA" w:rsidP="0829ADAA">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2EE701EC" w14:textId="47CDF710" w:rsidR="371ECA50" w:rsidRPr="0053242C" w:rsidRDefault="15450845" w:rsidP="0059368B">
      <w:pPr>
        <w:pStyle w:val="Heading2"/>
        <w:numPr>
          <w:ilvl w:val="0"/>
          <w:numId w:val="16"/>
        </w:numPr>
        <w:spacing w:afterLines="120" w:after="288"/>
        <w:rPr>
          <w:rFonts w:ascii="Times New Roman" w:eastAsia="Arial" w:hAnsi="Times New Roman" w:cs="Times New Roman"/>
          <w:sz w:val="22"/>
          <w:szCs w:val="22"/>
        </w:rPr>
      </w:pPr>
      <w:bookmarkStart w:id="15" w:name="_Toc92844731"/>
      <w:r w:rsidRPr="0053242C">
        <w:rPr>
          <w:rFonts w:ascii="Times New Roman" w:eastAsia="Malgun Gothic" w:hAnsi="Times New Roman" w:cs="Times New Roman"/>
        </w:rPr>
        <w:t>Bảng Date:</w:t>
      </w:r>
      <w:bookmarkEnd w:id="15"/>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15450845" w:rsidRPr="0053242C" w14:paraId="7AB27ED3"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09370E7" w14:textId="77777777"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34E4D3C" w14:textId="77777777"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AC5F79F" w14:textId="77777777"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D35DD0A" w14:textId="77777777"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15450845" w:rsidRPr="0053242C" w14:paraId="24A60111"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0FAB2A2" w14:textId="77777777"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lastRenderedPageBreak/>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BEB9129" w14:textId="4EB3DCC8"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24FF66C" w14:textId="375CD29F"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67FB3DB" w14:textId="199FE7E0" w:rsidR="15450845" w:rsidRPr="0053242C" w:rsidRDefault="15450845" w:rsidP="15450845">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15450845" w:rsidRPr="0053242C" w14:paraId="29CEF949"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93F7968" w14:textId="77777777"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9603892" w14:textId="5C224CE4"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F048AE3" w14:textId="0A3FAE3E"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4A9A470" w14:textId="519469CA" w:rsidR="15450845" w:rsidRPr="0053242C" w:rsidRDefault="15450845" w:rsidP="15450845">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đầy đủ</w:t>
            </w:r>
          </w:p>
        </w:tc>
      </w:tr>
      <w:tr w:rsidR="15450845" w:rsidRPr="0053242C" w14:paraId="2C5AD5B1" w14:textId="77777777" w:rsidTr="15450845">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1EB4E09" w14:textId="77777777"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9EB9D73" w14:textId="68F2512A"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Day</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897C908" w14:textId="5B9FCC51"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3823064" w14:textId="6153589D"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Giá trị ngày</w:t>
            </w:r>
          </w:p>
        </w:tc>
      </w:tr>
      <w:tr w:rsidR="15450845" w:rsidRPr="0053242C" w14:paraId="4C84FB28"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8885901" w14:textId="77777777"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199F677" w14:textId="130AC04C"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Month</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98992B4" w14:textId="56AC079B"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C1B563A" w14:textId="50BCC19A" w:rsidR="15450845" w:rsidRPr="0053242C" w:rsidRDefault="15450845" w:rsidP="15450845">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Giá trị tháng</w:t>
            </w:r>
          </w:p>
        </w:tc>
      </w:tr>
      <w:tr w:rsidR="15450845" w:rsidRPr="0053242C" w14:paraId="5F4DF76B"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C3B1074" w14:textId="77777777"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2D1B636" w14:textId="485E2A6A"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Quarter</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01BC1E7" w14:textId="161CA436" w:rsidR="15450845" w:rsidRPr="0053242C" w:rsidRDefault="6618D587"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4276ECC" w14:textId="6E7B9813" w:rsidR="15450845" w:rsidRPr="0053242C" w:rsidRDefault="6618D587" w:rsidP="15450845">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Giá trị quý</w:t>
            </w:r>
          </w:p>
        </w:tc>
      </w:tr>
      <w:tr w:rsidR="15450845" w:rsidRPr="0053242C" w14:paraId="7D71D445"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8C16014" w14:textId="77777777"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C342EE9" w14:textId="39F235A8" w:rsidR="15450845" w:rsidRPr="0053242C" w:rsidRDefault="6618D587"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Year</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2D44BE2" w14:textId="47479BEF" w:rsidR="15450845" w:rsidRPr="0053242C" w:rsidRDefault="6618D587"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FAD3FDD" w14:textId="0E549286" w:rsidR="15450845" w:rsidRPr="0053242C" w:rsidRDefault="6618D587" w:rsidP="15450845">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Giá trị năm</w:t>
            </w:r>
          </w:p>
        </w:tc>
      </w:tr>
      <w:tr w:rsidR="15450845" w:rsidRPr="0053242C" w14:paraId="28B81AE6"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BF3EA48" w14:textId="545EFB38" w:rsidR="15450845" w:rsidRPr="0053242C" w:rsidRDefault="6618D587" w:rsidP="15450845">
            <w:pPr>
              <w:spacing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7</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5684781" w14:textId="0ECB1753"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1BBACF5" w14:textId="0ECB1753"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28164CD" w14:textId="0ECB1753" w:rsidR="15450845" w:rsidRPr="0053242C" w:rsidRDefault="15450845" w:rsidP="15450845">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15450845" w:rsidRPr="0053242C" w14:paraId="37583E6E"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293F209" w14:textId="406A1E77" w:rsidR="15450845" w:rsidRPr="0053242C" w:rsidRDefault="6618D587" w:rsidP="15450845">
            <w:pPr>
              <w:spacing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8</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3F3EB0B" w14:textId="0ECB1753"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E3C3CD1" w14:textId="0ECB1753" w:rsidR="15450845" w:rsidRPr="0053242C" w:rsidRDefault="15450845" w:rsidP="1545084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A782668" w14:textId="0ECB1753" w:rsidR="15450845" w:rsidRPr="0053242C" w:rsidRDefault="15450845" w:rsidP="15450845">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15450845" w:rsidRPr="0053242C" w14:paraId="6D0C0924" w14:textId="77777777" w:rsidTr="1545084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0A905C9" w14:textId="6A1FFE17" w:rsidR="15450845" w:rsidRPr="0053242C" w:rsidRDefault="6618D587" w:rsidP="15450845">
            <w:pPr>
              <w:spacing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9</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9271847" w14:textId="0ECB1753"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0D777FF" w14:textId="0ECB1753"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3BAEF7C" w14:textId="0ECB1753" w:rsidR="15450845" w:rsidRPr="0053242C" w:rsidRDefault="15450845" w:rsidP="1545084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17D11EC6" w14:textId="75EF6AEC" w:rsidR="371ECA50" w:rsidRPr="0053242C" w:rsidRDefault="6618D587" w:rsidP="0059368B">
      <w:pPr>
        <w:pStyle w:val="Heading2"/>
        <w:numPr>
          <w:ilvl w:val="0"/>
          <w:numId w:val="16"/>
        </w:numPr>
        <w:spacing w:afterLines="120" w:after="288"/>
        <w:rPr>
          <w:rFonts w:ascii="Times New Roman" w:eastAsia="Arial" w:hAnsi="Times New Roman" w:cs="Times New Roman"/>
          <w:sz w:val="22"/>
          <w:szCs w:val="22"/>
        </w:rPr>
      </w:pPr>
      <w:bookmarkStart w:id="16" w:name="_Toc92844732"/>
      <w:r w:rsidRPr="0053242C">
        <w:rPr>
          <w:rFonts w:ascii="Times New Roman" w:eastAsia="Malgun Gothic" w:hAnsi="Times New Roman" w:cs="Times New Roman"/>
        </w:rPr>
        <w:t>Bảng JourneyPurpose</w:t>
      </w:r>
      <w:r w:rsidR="2F61335D" w:rsidRPr="0053242C">
        <w:rPr>
          <w:rFonts w:ascii="Times New Roman" w:eastAsia="Malgun Gothic" w:hAnsi="Times New Roman" w:cs="Times New Roman"/>
        </w:rPr>
        <w:t>:</w:t>
      </w:r>
      <w:bookmarkEnd w:id="16"/>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6618D587" w:rsidRPr="0053242C" w14:paraId="45C0DC53" w14:textId="77777777" w:rsidTr="6618D587">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FD06FA6" w14:textId="77777777"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CD2BDDF" w14:textId="77777777"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7FCE276" w14:textId="77777777"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41A8999" w14:textId="77777777"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6618D587" w:rsidRPr="0053242C" w14:paraId="4182DE1F" w14:textId="77777777" w:rsidTr="6618D587">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6ACBBB6" w14:textId="77777777"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6374603" w14:textId="2D39B090" w:rsidR="6618D587" w:rsidRPr="0053242C" w:rsidRDefault="2F61335D"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JourneyPurposeID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CCD95D1" w14:textId="375CD29F" w:rsidR="6618D587" w:rsidRPr="0053242C" w:rsidRDefault="6618D587"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BE07E3F" w14:textId="199FE7E0" w:rsidR="6618D587" w:rsidRPr="0053242C" w:rsidRDefault="6618D587" w:rsidP="6618D587">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6618D587" w:rsidRPr="0053242C" w14:paraId="6881B0A0" w14:textId="77777777" w:rsidTr="6618D587">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D5E43DF" w14:textId="77777777"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C3EB2DB" w14:textId="7820DB83" w:rsidR="6618D587" w:rsidRPr="0053242C" w:rsidRDefault="2F61335D"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JourneyPurposeCode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A4AA17C" w14:textId="722D973E" w:rsidR="6618D587" w:rsidRPr="0053242C" w:rsidRDefault="6618D587"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D24CA7B" w14:textId="0771CC71" w:rsidR="6618D587" w:rsidRPr="0053242C" w:rsidRDefault="2F61335D" w:rsidP="6618D587">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mục đích hành trình</w:t>
            </w:r>
          </w:p>
        </w:tc>
      </w:tr>
      <w:tr w:rsidR="6618D587" w:rsidRPr="0053242C" w14:paraId="50F5757B" w14:textId="77777777" w:rsidTr="6618D587">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FA989F1" w14:textId="77777777" w:rsidR="6618D587" w:rsidRPr="0053242C" w:rsidRDefault="6618D587"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133FCDB" w14:textId="4BFF6D01" w:rsidR="6618D587" w:rsidRPr="0053242C" w:rsidRDefault="2F61335D"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JourneyPurposeLabel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48C606F" w14:textId="6B865F6C" w:rsidR="6618D587" w:rsidRPr="0053242C" w:rsidRDefault="6618D587"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nvarchar(255)</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221AC30" w14:textId="09F4BD30" w:rsidR="6618D587" w:rsidRPr="0053242C" w:rsidRDefault="2F61335D"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Nhãn mục đích hành trình</w:t>
            </w:r>
          </w:p>
        </w:tc>
      </w:tr>
      <w:tr w:rsidR="6618D587" w:rsidRPr="0053242C" w14:paraId="1DE56A1A" w14:textId="77777777" w:rsidTr="6618D587">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8C091D8" w14:textId="77777777"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753EFBC" w14:textId="5CD59C4D" w:rsidR="6618D587" w:rsidRPr="0053242C" w:rsidRDefault="6618D587"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F13506A" w14:textId="3CF1FBF0" w:rsidR="6618D587" w:rsidRPr="0053242C" w:rsidRDefault="6618D587"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DD5605D" w14:textId="422C28B5" w:rsidR="6618D587" w:rsidRPr="0053242C" w:rsidRDefault="6618D587" w:rsidP="6618D587">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6618D587" w:rsidRPr="0053242C" w14:paraId="17DA8840" w14:textId="77777777" w:rsidTr="6618D587">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2423E16" w14:textId="77777777"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996F3D4" w14:textId="0021CE2A" w:rsidR="6618D587" w:rsidRPr="0053242C" w:rsidRDefault="6618D587"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5AF2967" w14:textId="0021CE2A" w:rsidR="6618D587" w:rsidRPr="0053242C" w:rsidRDefault="6618D587" w:rsidP="6618D58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19FBD01" w14:textId="0021CE2A" w:rsidR="6618D587" w:rsidRPr="0053242C" w:rsidRDefault="6618D587" w:rsidP="6618D587">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6618D587" w:rsidRPr="0053242C" w14:paraId="16D47DC5" w14:textId="77777777" w:rsidTr="6618D587">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FA01165" w14:textId="77777777"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6263331" w14:textId="0021CE2A"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B44A85B" w14:textId="0021CE2A"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420EBE7" w14:textId="0021CE2A" w:rsidR="6618D587" w:rsidRPr="0053242C" w:rsidRDefault="6618D587" w:rsidP="6618D58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3D4D0614" w14:textId="407D50BA" w:rsidR="371ECA50" w:rsidRPr="0053242C" w:rsidRDefault="2F61335D" w:rsidP="0059368B">
      <w:pPr>
        <w:pStyle w:val="Heading2"/>
        <w:numPr>
          <w:ilvl w:val="0"/>
          <w:numId w:val="16"/>
        </w:numPr>
        <w:spacing w:afterLines="120" w:after="288"/>
        <w:rPr>
          <w:rFonts w:ascii="Times New Roman" w:eastAsia="Arial" w:hAnsi="Times New Roman" w:cs="Times New Roman"/>
          <w:sz w:val="22"/>
          <w:szCs w:val="22"/>
        </w:rPr>
      </w:pPr>
      <w:bookmarkStart w:id="17" w:name="_Toc92844733"/>
      <w:r w:rsidRPr="0053242C">
        <w:rPr>
          <w:rFonts w:ascii="Times New Roman" w:eastAsia="Malgun Gothic" w:hAnsi="Times New Roman" w:cs="Times New Roman"/>
        </w:rPr>
        <w:t>Bảng LocalAuthorityDistrict:</w:t>
      </w:r>
      <w:bookmarkEnd w:id="17"/>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2F61335D" w:rsidRPr="0053242C" w14:paraId="77663A25" w14:textId="77777777" w:rsidTr="2F61335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19A0647" w14:textId="77777777"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F116944" w14:textId="77777777"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E2AADCF" w14:textId="77777777"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160C0E2" w14:textId="77777777"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2F61335D" w:rsidRPr="0053242C" w14:paraId="3E2FC53B" w14:textId="77777777" w:rsidTr="2F61335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81788C1" w14:textId="77777777"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B9EE1CB" w14:textId="06F0BBFD" w:rsidR="2F61335D" w:rsidRPr="0053242C" w:rsidRDefault="72CEED99"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LocalAuthorityDistrictID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5A0741E" w14:textId="375CD29F" w:rsidR="2F61335D" w:rsidRPr="0053242C" w:rsidRDefault="2F61335D"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7C15F49" w14:textId="199FE7E0" w:rsidR="2F61335D" w:rsidRPr="0053242C" w:rsidRDefault="2F61335D" w:rsidP="2F61335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2F61335D" w:rsidRPr="0053242C" w14:paraId="260A3122" w14:textId="77777777" w:rsidTr="2F61335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8F2081E" w14:textId="77777777"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E9A7A94" w14:textId="0B5CFA6A" w:rsidR="2F61335D" w:rsidRPr="0053242C" w:rsidRDefault="72CEED99"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LocalAuthorityDistrictCode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D5950CB" w14:textId="722D973E" w:rsidR="2F61335D" w:rsidRPr="0053242C" w:rsidRDefault="2F61335D"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C980D56" w14:textId="26CE7890" w:rsidR="2F61335D" w:rsidRPr="0053242C" w:rsidRDefault="72CEED99" w:rsidP="2F61335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vị trí</w:t>
            </w:r>
          </w:p>
        </w:tc>
      </w:tr>
      <w:tr w:rsidR="2F61335D" w:rsidRPr="0053242C" w14:paraId="281BD513" w14:textId="77777777" w:rsidTr="2F61335D">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E92B26E" w14:textId="77777777" w:rsidR="2F61335D" w:rsidRPr="0053242C" w:rsidRDefault="2F61335D"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lastRenderedPageBreak/>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D0A5BA5" w14:textId="7B7654B2" w:rsidR="2F61335D" w:rsidRPr="0053242C" w:rsidRDefault="72CEED99"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LocalAuthorityDistrictLabel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4704131" w14:textId="6B865F6C" w:rsidR="2F61335D" w:rsidRPr="0053242C" w:rsidRDefault="2F61335D"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nvarchar(255)</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2AF122C" w14:textId="6969B506" w:rsidR="2F61335D" w:rsidRPr="0053242C" w:rsidRDefault="72CEED99"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Nhãn vị trí</w:t>
            </w:r>
          </w:p>
        </w:tc>
      </w:tr>
      <w:tr w:rsidR="2F61335D" w:rsidRPr="0053242C" w14:paraId="3E9C250B" w14:textId="77777777" w:rsidTr="2F61335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FD8036A" w14:textId="77777777"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476EBFA" w14:textId="5CD59C4D" w:rsidR="2F61335D" w:rsidRPr="0053242C" w:rsidRDefault="2F61335D"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5AABCC3" w14:textId="3CF1FBF0" w:rsidR="2F61335D" w:rsidRPr="0053242C" w:rsidRDefault="2F61335D"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DA86DD5" w14:textId="422C28B5" w:rsidR="2F61335D" w:rsidRPr="0053242C" w:rsidRDefault="2F61335D" w:rsidP="2F61335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2F61335D" w:rsidRPr="0053242C" w14:paraId="153D630C" w14:textId="77777777" w:rsidTr="2F61335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DE1759F" w14:textId="77777777"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85092D3" w14:textId="0021CE2A" w:rsidR="2F61335D" w:rsidRPr="0053242C" w:rsidRDefault="2F61335D"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8CEFF80" w14:textId="0021CE2A" w:rsidR="2F61335D" w:rsidRPr="0053242C" w:rsidRDefault="2F61335D" w:rsidP="2F61335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B3D9DC8" w14:textId="0021CE2A" w:rsidR="2F61335D" w:rsidRPr="0053242C" w:rsidRDefault="2F61335D" w:rsidP="2F61335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2F61335D" w:rsidRPr="0053242C" w14:paraId="142FCFC7" w14:textId="77777777" w:rsidTr="2F61335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25DF037" w14:textId="77777777"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8D780A4" w14:textId="0021CE2A"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42FE235" w14:textId="0021CE2A"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D1F69BD" w14:textId="0021CE2A" w:rsidR="2F61335D" w:rsidRPr="0053242C" w:rsidRDefault="2F61335D" w:rsidP="2F61335D">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323F7186" w14:textId="4D9114D4" w:rsidR="72CEED99" w:rsidRPr="0053242C" w:rsidRDefault="72CEED99" w:rsidP="0059368B">
      <w:pPr>
        <w:pStyle w:val="Heading2"/>
        <w:numPr>
          <w:ilvl w:val="0"/>
          <w:numId w:val="16"/>
        </w:numPr>
        <w:spacing w:afterLines="120" w:after="288"/>
        <w:rPr>
          <w:rFonts w:ascii="Times New Roman" w:eastAsia="Arial" w:hAnsi="Times New Roman" w:cs="Times New Roman"/>
          <w:sz w:val="22"/>
          <w:szCs w:val="22"/>
        </w:rPr>
      </w:pPr>
      <w:bookmarkStart w:id="18" w:name="_Toc92844734"/>
      <w:r w:rsidRPr="0053242C">
        <w:rPr>
          <w:rFonts w:ascii="Times New Roman" w:eastAsia="Malgun Gothic" w:hAnsi="Times New Roman" w:cs="Times New Roman"/>
        </w:rPr>
        <w:t>Bảng Location:</w:t>
      </w:r>
      <w:bookmarkEnd w:id="18"/>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72CEED99" w:rsidRPr="0053242C" w14:paraId="6317162A" w14:textId="77777777" w:rsidTr="72CEED99">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E1210A9" w14:textId="77777777" w:rsidR="72CEED99" w:rsidRPr="0053242C" w:rsidRDefault="72CEED99" w:rsidP="72CEED99">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DD6E2BD" w14:textId="77777777" w:rsidR="72CEED99" w:rsidRPr="0053242C" w:rsidRDefault="72CEED99" w:rsidP="72CEED99">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FBB716C" w14:textId="77777777" w:rsidR="72CEED99" w:rsidRPr="0053242C" w:rsidRDefault="72CEED99" w:rsidP="72CEED99">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DFC83AB" w14:textId="77777777" w:rsidR="72CEED99" w:rsidRPr="0053242C" w:rsidRDefault="72CEED99" w:rsidP="72CEED99">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72CEED99" w:rsidRPr="0053242C" w14:paraId="5DF82519" w14:textId="77777777" w:rsidTr="72CEED99">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489A665" w14:textId="77777777" w:rsidR="72CEED99" w:rsidRPr="0053242C" w:rsidRDefault="72CEED99" w:rsidP="72CEED99">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584CCF3" w14:textId="6261A9C6" w:rsidR="72CEED99" w:rsidRPr="0053242C" w:rsidRDefault="72CEED99" w:rsidP="72CEED99">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LocationID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98AEC75" w14:textId="375CD29F" w:rsidR="72CEED99" w:rsidRPr="0053242C" w:rsidRDefault="72CEED99" w:rsidP="72CEED99">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ED0306D" w14:textId="199FE7E0" w:rsidR="72CEED99" w:rsidRPr="0053242C" w:rsidRDefault="72CEED99" w:rsidP="72CEED99">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72CEED99" w:rsidRPr="0053242C" w14:paraId="7F693527" w14:textId="77777777" w:rsidTr="72CEED99">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AD4C907" w14:textId="77777777" w:rsidR="72CEED99" w:rsidRPr="0053242C" w:rsidRDefault="72CEED99" w:rsidP="72CEED99">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5E055A8" w14:textId="33306526" w:rsidR="72CEED99" w:rsidRPr="0053242C" w:rsidRDefault="72CEED99" w:rsidP="72CEED99">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postcode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45BA9EC" w14:textId="65B518D9" w:rsidR="72CEED99" w:rsidRPr="0053242C" w:rsidRDefault="4BFB15DD" w:rsidP="72CEED99">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varchar(50)</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3142B12" w14:textId="65115FAA" w:rsidR="72CEED99" w:rsidRPr="0053242C" w:rsidRDefault="4BFB15DD" w:rsidP="72CEED99">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bưu điện</w:t>
            </w:r>
          </w:p>
        </w:tc>
      </w:tr>
      <w:tr w:rsidR="72CEED99" w:rsidRPr="0053242C" w14:paraId="5444BBD8" w14:textId="77777777" w:rsidTr="4BFB15DD">
        <w:trPr>
          <w:trHeight w:val="69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B359998" w14:textId="77777777" w:rsidR="72CEED99" w:rsidRPr="0053242C" w:rsidRDefault="72CEED99" w:rsidP="72CEED99">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ACA8DE3" w14:textId="78EADD2D" w:rsidR="72CEED99" w:rsidRPr="0053242C" w:rsidRDefault="72CEED99" w:rsidP="72CEED99">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city</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416B74E" w14:textId="20FE7AA0" w:rsidR="72CEED99" w:rsidRPr="0053242C" w:rsidRDefault="4BFB15DD" w:rsidP="72CEED99">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varchar(50)</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7C71E6D" w14:textId="5B6678EA" w:rsidR="72CEED99" w:rsidRPr="0053242C" w:rsidRDefault="4BFB15DD" w:rsidP="72CEED99">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Tên thành phố</w:t>
            </w:r>
          </w:p>
        </w:tc>
      </w:tr>
      <w:tr w:rsidR="72CEED99" w:rsidRPr="0053242C" w14:paraId="1BE2C850" w14:textId="77777777" w:rsidTr="72CEED99">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62FD246" w14:textId="77777777" w:rsidR="72CEED99" w:rsidRPr="0053242C" w:rsidRDefault="72CEED99" w:rsidP="72CEED99">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E0A55A2" w14:textId="26396B21" w:rsidR="72CEED99" w:rsidRPr="0053242C" w:rsidRDefault="4BFB15DD" w:rsidP="72CEED99">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county</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5E30814" w14:textId="511E02FC" w:rsidR="72CEED99" w:rsidRPr="0053242C" w:rsidRDefault="4BFB15DD" w:rsidP="72CEED99">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varchar(50)</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E072CF1" w14:textId="45927C31" w:rsidR="72CEED99" w:rsidRPr="0053242C" w:rsidRDefault="4BFB15DD" w:rsidP="72CEED99">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Tên hạt</w:t>
            </w:r>
          </w:p>
        </w:tc>
      </w:tr>
      <w:tr w:rsidR="72CEED99" w:rsidRPr="0053242C" w14:paraId="3693FFAD" w14:textId="77777777" w:rsidTr="4BFB15D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21E2A01" w14:textId="77777777" w:rsidR="72CEED99" w:rsidRPr="0053242C" w:rsidRDefault="72CEED99" w:rsidP="72CEED99">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6254953" w14:textId="1ADB254F" w:rsidR="4BFB15DD" w:rsidRPr="0053242C" w:rsidRDefault="4BFB15DD" w:rsidP="4BFB15D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country</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A7898F5" w14:textId="60D34893" w:rsidR="4BFB15DD" w:rsidRPr="0053242C" w:rsidRDefault="4BFB15DD" w:rsidP="4BFB15D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varchar(50)</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38156A6" w14:textId="30B9251B" w:rsidR="4BFB15DD" w:rsidRPr="0053242C" w:rsidRDefault="4BFB15DD" w:rsidP="4BFB15D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Tên quốc gia</w:t>
            </w:r>
          </w:p>
        </w:tc>
      </w:tr>
      <w:tr w:rsidR="72CEED99" w:rsidRPr="0053242C" w14:paraId="39CAE1E3" w14:textId="77777777" w:rsidTr="4BFB15D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D613EAE" w14:textId="77777777" w:rsidR="72CEED99" w:rsidRPr="0053242C" w:rsidRDefault="72CEED99" w:rsidP="72CEED99">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594B8EF" w14:textId="41E8C86F" w:rsidR="4BFB15DD" w:rsidRPr="0053242C" w:rsidRDefault="4BFB15DD" w:rsidP="4BFB15D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region</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341EBD1" w14:textId="43318AB5" w:rsidR="4BFB15DD" w:rsidRPr="0053242C" w:rsidRDefault="4BFB15DD" w:rsidP="4BFB15D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varchar(50)</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977E44F" w14:textId="467118D2" w:rsidR="4BFB15DD" w:rsidRPr="0053242C" w:rsidRDefault="4BFB15DD" w:rsidP="4BFB15D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Tên vùng</w:t>
            </w:r>
          </w:p>
        </w:tc>
      </w:tr>
      <w:tr w:rsidR="72CEED99" w:rsidRPr="0053242C" w14:paraId="62401938" w14:textId="77777777" w:rsidTr="4BFB15D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D618629" w14:textId="545EFB38" w:rsidR="72CEED99" w:rsidRPr="0053242C" w:rsidRDefault="72CEED99" w:rsidP="72CEED99">
            <w:pPr>
              <w:spacing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7</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EDCBD13" w14:textId="0ECB1753" w:rsidR="4BFB15DD" w:rsidRPr="0053242C" w:rsidRDefault="4BFB15DD" w:rsidP="4BFB15D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DC8D0DA" w14:textId="0ECB1753" w:rsidR="4BFB15DD" w:rsidRPr="0053242C" w:rsidRDefault="4BFB15DD" w:rsidP="4BFB15D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DA8453F" w14:textId="0ECB1753" w:rsidR="4BFB15DD" w:rsidRPr="0053242C" w:rsidRDefault="4BFB15DD" w:rsidP="4BFB15D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72CEED99" w:rsidRPr="0053242C" w14:paraId="37D2C4BE" w14:textId="77777777" w:rsidTr="4BFB15D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5F672E1" w14:textId="406A1E77" w:rsidR="72CEED99" w:rsidRPr="0053242C" w:rsidRDefault="72CEED99" w:rsidP="72CEED99">
            <w:pPr>
              <w:spacing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8</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C600D3D" w14:textId="0ECB1753" w:rsidR="4BFB15DD" w:rsidRPr="0053242C" w:rsidRDefault="4BFB15DD" w:rsidP="4BFB15D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E4F56B5" w14:textId="0ECB1753" w:rsidR="4BFB15DD" w:rsidRPr="0053242C" w:rsidRDefault="4BFB15DD" w:rsidP="4BFB15D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11E6DC0" w14:textId="0ECB1753" w:rsidR="4BFB15DD" w:rsidRPr="0053242C" w:rsidRDefault="4BFB15DD" w:rsidP="4BFB15D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72CEED99" w:rsidRPr="0053242C" w14:paraId="308DAC26" w14:textId="77777777" w:rsidTr="4BFB15DD">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342707B" w14:textId="6A1FFE17" w:rsidR="72CEED99" w:rsidRPr="0053242C" w:rsidRDefault="72CEED99" w:rsidP="72CEED99">
            <w:pPr>
              <w:spacing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9</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BC45742" w14:textId="0ECB1753" w:rsidR="4BFB15DD" w:rsidRPr="0053242C" w:rsidRDefault="4BFB15DD" w:rsidP="4BFB15D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B28EF90" w14:textId="0ECB1753" w:rsidR="4BFB15DD" w:rsidRPr="0053242C" w:rsidRDefault="4BFB15DD" w:rsidP="4BFB15DD">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8840832" w14:textId="0ECB1753" w:rsidR="4BFB15DD" w:rsidRPr="0053242C" w:rsidRDefault="4BFB15DD" w:rsidP="4BFB15DD">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cập nhật </w:t>
            </w:r>
          </w:p>
        </w:tc>
      </w:tr>
    </w:tbl>
    <w:p w14:paraId="37F1810C" w14:textId="71E1B70A" w:rsidR="75AB6467" w:rsidRPr="0053242C" w:rsidRDefault="12BE2BC5" w:rsidP="0059368B">
      <w:pPr>
        <w:pStyle w:val="Heading2"/>
        <w:numPr>
          <w:ilvl w:val="0"/>
          <w:numId w:val="16"/>
        </w:numPr>
        <w:spacing w:afterLines="120" w:after="288"/>
        <w:rPr>
          <w:rFonts w:ascii="Times New Roman" w:hAnsi="Times New Roman" w:cs="Times New Roman"/>
        </w:rPr>
      </w:pPr>
      <w:bookmarkStart w:id="19" w:name="_Toc92844735"/>
      <w:r w:rsidRPr="0053242C">
        <w:rPr>
          <w:rFonts w:ascii="Times New Roman" w:eastAsia="Malgun Gothic" w:hAnsi="Times New Roman" w:cs="Times New Roman"/>
        </w:rPr>
        <w:t>Bảng LSOA:</w:t>
      </w:r>
      <w:bookmarkEnd w:id="19"/>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75AB6467" w:rsidRPr="0053242C" w14:paraId="74B2560E" w14:textId="77777777" w:rsidTr="12BE2BC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805A37E" w14:textId="77777777"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92A9047" w14:textId="77777777"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98C7FE3" w14:textId="77777777"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F920D39" w14:textId="77777777"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75AB6467" w:rsidRPr="0053242C" w14:paraId="6C5C69F9" w14:textId="77777777" w:rsidTr="12BE2BC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DBC3EE6" w14:textId="77777777"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042F36D" w14:textId="66C5DF88" w:rsidR="75AB6467" w:rsidRPr="0053242C" w:rsidRDefault="12BE2BC5" w:rsidP="75AB646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LSOAID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1CD3F2D" w14:textId="375CD29F" w:rsidR="75AB6467" w:rsidRPr="0053242C" w:rsidRDefault="75AB6467" w:rsidP="75AB646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4986193" w14:textId="199FE7E0" w:rsidR="75AB6467" w:rsidRPr="0053242C" w:rsidRDefault="75AB6467" w:rsidP="75AB6467">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75AB6467" w:rsidRPr="0053242C" w14:paraId="7C39A9DA" w14:textId="77777777" w:rsidTr="12BE2BC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C2EE543" w14:textId="77777777"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6DD002B" w14:textId="71E1B70A" w:rsidR="75AB6467" w:rsidRPr="0053242C" w:rsidRDefault="12BE2BC5" w:rsidP="75AB646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LocationID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BDD2C9B" w14:textId="722D973E" w:rsidR="75AB6467" w:rsidRPr="0053242C" w:rsidRDefault="75AB6467" w:rsidP="75AB646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8C4135B" w14:textId="26CE7890" w:rsidR="75AB6467" w:rsidRPr="0053242C" w:rsidRDefault="75AB6467" w:rsidP="75AB6467">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vị trí</w:t>
            </w:r>
          </w:p>
        </w:tc>
      </w:tr>
      <w:tr w:rsidR="75AB6467" w:rsidRPr="0053242C" w14:paraId="1ACA629C" w14:textId="77777777" w:rsidTr="12BE2BC5">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1BBA7F8" w14:textId="77777777" w:rsidR="75AB6467" w:rsidRPr="0053242C" w:rsidRDefault="75AB6467" w:rsidP="75AB646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E524BED" w14:textId="5F98F048" w:rsidR="75AB6467" w:rsidRPr="0053242C" w:rsidRDefault="12BE2BC5" w:rsidP="75AB646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lsoa11cd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A8BDB4F" w14:textId="72242D72" w:rsidR="75AB6467" w:rsidRPr="0053242C" w:rsidRDefault="12BE2BC5" w:rsidP="75AB646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varchar(50)</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E4C610C" w14:textId="7C5DCE99" w:rsidR="75AB6467" w:rsidRPr="0053242C" w:rsidRDefault="75AB6467" w:rsidP="75AB6467">
            <w:pPr>
              <w:spacing w:afterLines="120" w:after="288" w:line="240" w:lineRule="auto"/>
              <w:jc w:val="center"/>
              <w:rPr>
                <w:rFonts w:ascii="Times New Roman" w:eastAsia="Times New Roman" w:hAnsi="Times New Roman" w:cs="Times New Roman"/>
                <w:color w:val="000000" w:themeColor="text1"/>
              </w:rPr>
            </w:pPr>
          </w:p>
        </w:tc>
      </w:tr>
      <w:tr w:rsidR="75AB6467" w:rsidRPr="0053242C" w14:paraId="38E0DE83" w14:textId="77777777" w:rsidTr="12BE2BC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61F91C2" w14:textId="77777777"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178BC37" w14:textId="5CD59C4D" w:rsidR="75AB6467" w:rsidRPr="0053242C" w:rsidRDefault="75AB6467" w:rsidP="75AB646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98C2366" w14:textId="3CF1FBF0" w:rsidR="75AB6467" w:rsidRPr="0053242C" w:rsidRDefault="75AB6467" w:rsidP="75AB646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5095845" w14:textId="422C28B5" w:rsidR="75AB6467" w:rsidRPr="0053242C" w:rsidRDefault="75AB6467" w:rsidP="75AB6467">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75AB6467" w:rsidRPr="0053242C" w14:paraId="321EEFEA" w14:textId="77777777" w:rsidTr="12BE2BC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0AEFFAF" w14:textId="77777777"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lastRenderedPageBreak/>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AF62DF7" w14:textId="0021CE2A" w:rsidR="75AB6467" w:rsidRPr="0053242C" w:rsidRDefault="75AB6467" w:rsidP="75AB646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4A645FE" w14:textId="0021CE2A" w:rsidR="75AB6467" w:rsidRPr="0053242C" w:rsidRDefault="75AB6467" w:rsidP="75AB6467">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CC3152D" w14:textId="0021CE2A" w:rsidR="75AB6467" w:rsidRPr="0053242C" w:rsidRDefault="75AB6467" w:rsidP="75AB6467">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75AB6467" w:rsidRPr="0053242C" w14:paraId="30A78D9B" w14:textId="77777777" w:rsidTr="12BE2BC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6D677A1" w14:textId="77777777"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4BB5F05" w14:textId="0021CE2A"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C35D0FA" w14:textId="0021CE2A"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EEEE1FB" w14:textId="0021CE2A" w:rsidR="75AB6467" w:rsidRPr="0053242C" w:rsidRDefault="75AB6467" w:rsidP="75AB6467">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445C8F7B" w14:textId="09D349F4" w:rsidR="75AB6467" w:rsidRPr="0053242C" w:rsidRDefault="12BE2BC5" w:rsidP="0059368B">
      <w:pPr>
        <w:pStyle w:val="Heading2"/>
        <w:numPr>
          <w:ilvl w:val="0"/>
          <w:numId w:val="16"/>
        </w:numPr>
        <w:spacing w:afterLines="120" w:after="288"/>
        <w:rPr>
          <w:rFonts w:ascii="Times New Roman" w:eastAsia="Arial" w:hAnsi="Times New Roman" w:cs="Times New Roman"/>
          <w:sz w:val="22"/>
          <w:szCs w:val="22"/>
        </w:rPr>
      </w:pPr>
      <w:bookmarkStart w:id="20" w:name="_Toc92844736"/>
      <w:r w:rsidRPr="0053242C">
        <w:rPr>
          <w:rFonts w:ascii="Times New Roman" w:eastAsia="Malgun Gothic" w:hAnsi="Times New Roman" w:cs="Times New Roman"/>
        </w:rPr>
        <w:t>Bảng METADATA:</w:t>
      </w:r>
      <w:bookmarkEnd w:id="20"/>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12BE2BC5" w:rsidRPr="0053242C" w14:paraId="7B890471" w14:textId="77777777" w:rsidTr="12BE2BC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4AB8663" w14:textId="77777777" w:rsidR="12BE2BC5" w:rsidRPr="0053242C" w:rsidRDefault="12BE2BC5" w:rsidP="12BE2BC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379B86E" w14:textId="77777777" w:rsidR="12BE2BC5" w:rsidRPr="0053242C" w:rsidRDefault="12BE2BC5" w:rsidP="12BE2BC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A0D58EF" w14:textId="77777777" w:rsidR="12BE2BC5" w:rsidRPr="0053242C" w:rsidRDefault="12BE2BC5" w:rsidP="12BE2BC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E7E0CEF" w14:textId="77777777" w:rsidR="12BE2BC5" w:rsidRPr="0053242C" w:rsidRDefault="12BE2BC5" w:rsidP="12BE2BC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12BE2BC5" w:rsidRPr="0053242C" w14:paraId="4CB816A0" w14:textId="77777777" w:rsidTr="12BE2BC5">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6DE657B" w14:textId="77777777" w:rsidR="12BE2BC5" w:rsidRPr="0053242C" w:rsidRDefault="12BE2BC5" w:rsidP="12BE2BC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469F06A" w14:textId="4F200EF5" w:rsidR="12BE2BC5" w:rsidRPr="0053242C" w:rsidRDefault="12BE2BC5" w:rsidP="12BE2BC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[index]</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63E4E35" w14:textId="30C55F25" w:rsidR="12BE2BC5" w:rsidRPr="0053242C" w:rsidRDefault="12BE2BC5" w:rsidP="12BE2BC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9B4766E" w14:textId="5CE98DF6" w:rsidR="12BE2BC5" w:rsidRPr="0053242C" w:rsidRDefault="12BE2BC5" w:rsidP="12BE2BC5">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 xml:space="preserve">Khóa </w:t>
            </w:r>
            <w:r w:rsidR="03ABA404" w:rsidRPr="0053242C">
              <w:rPr>
                <w:rFonts w:ascii="Times New Roman" w:eastAsia="Times New Roman" w:hAnsi="Times New Roman" w:cs="Times New Roman"/>
                <w:color w:val="202124"/>
              </w:rPr>
              <w:t>tự tăng</w:t>
            </w:r>
          </w:p>
        </w:tc>
      </w:tr>
      <w:tr w:rsidR="12BE2BC5" w:rsidRPr="0053242C" w14:paraId="2ACB6C9C"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AAC3B46" w14:textId="77777777" w:rsidR="12BE2BC5" w:rsidRPr="0053242C" w:rsidRDefault="12BE2BC5" w:rsidP="12BE2BC5">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2F9DB02" w14:textId="0021CE2A"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08DC054" w14:textId="0021CE2A"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B479CC9" w14:textId="0021CE2A" w:rsidR="03ABA404" w:rsidRPr="0053242C" w:rsidRDefault="03ABA404" w:rsidP="03ABA40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12BE2BC5" w:rsidRPr="0053242C" w14:paraId="49169871" w14:textId="77777777" w:rsidTr="03ABA404">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0A1085C" w14:textId="77777777" w:rsidR="12BE2BC5" w:rsidRPr="0053242C" w:rsidRDefault="12BE2BC5" w:rsidP="12BE2BC5">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4D58796" w14:textId="0021CE2A"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6552E59" w14:textId="0021CE2A"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F88B186" w14:textId="0021CE2A" w:rsidR="03ABA404" w:rsidRPr="0053242C" w:rsidRDefault="03ABA404" w:rsidP="03ABA40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cập nhật </w:t>
            </w:r>
          </w:p>
        </w:tc>
      </w:tr>
    </w:tbl>
    <w:p w14:paraId="23C7C29D" w14:textId="75026353" w:rsidR="75AB6467" w:rsidRPr="0053242C" w:rsidRDefault="03ABA404" w:rsidP="0059368B">
      <w:pPr>
        <w:pStyle w:val="Heading2"/>
        <w:numPr>
          <w:ilvl w:val="0"/>
          <w:numId w:val="16"/>
        </w:numPr>
        <w:spacing w:afterLines="120" w:after="288"/>
        <w:rPr>
          <w:rFonts w:ascii="Times New Roman" w:eastAsia="Arial" w:hAnsi="Times New Roman" w:cs="Times New Roman"/>
          <w:sz w:val="22"/>
          <w:szCs w:val="22"/>
        </w:rPr>
      </w:pPr>
      <w:bookmarkStart w:id="21" w:name="_Toc92844737"/>
      <w:r w:rsidRPr="0053242C">
        <w:rPr>
          <w:rFonts w:ascii="Times New Roman" w:eastAsia="Malgun Gothic" w:hAnsi="Times New Roman" w:cs="Times New Roman"/>
        </w:rPr>
        <w:t>Bảng RoadType:</w:t>
      </w:r>
      <w:bookmarkEnd w:id="21"/>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03ABA404" w:rsidRPr="0053242C" w14:paraId="5FE73AA1"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73DF3FB"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D715409"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3F29297"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1903672"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03ABA404" w:rsidRPr="0053242C" w14:paraId="6ABBDC37"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FCCF6C6"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4C44908" w14:textId="6EA89CC6"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Malgun Gothic" w:hAnsi="Times New Roman" w:cs="Times New Roman"/>
              </w:rPr>
              <w:t>RoadType</w:t>
            </w:r>
            <w:r w:rsidRPr="0053242C">
              <w:rPr>
                <w:rFonts w:ascii="Times New Roman" w:eastAsia="Times New Roman" w:hAnsi="Times New Roman" w:cs="Times New Roman"/>
                <w:color w:val="000000" w:themeColor="text1"/>
              </w:rPr>
              <w:t>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AB08F65" w14:textId="375CD29F"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D2DDF0F" w14:textId="199FE7E0" w:rsidR="03ABA404" w:rsidRPr="0053242C" w:rsidRDefault="03ABA404" w:rsidP="03ABA40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03ABA404" w:rsidRPr="0053242C" w14:paraId="51680F53"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6B5ABC9"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2C61994" w14:textId="6CB5C4F4"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Malgun Gothic" w:hAnsi="Times New Roman" w:cs="Times New Roman"/>
              </w:rPr>
              <w:t>RoadType</w:t>
            </w:r>
            <w:r w:rsidRPr="0053242C">
              <w:rPr>
                <w:rFonts w:ascii="Times New Roman" w:eastAsia="Times New Roman" w:hAnsi="Times New Roman" w:cs="Times New Roman"/>
                <w:color w:val="000000" w:themeColor="text1"/>
              </w:rPr>
              <w:t>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A820B89" w14:textId="722D973E"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B86E99C" w14:textId="25C8B9BD" w:rsidR="03ABA404" w:rsidRPr="0053242C" w:rsidRDefault="03ABA404" w:rsidP="03ABA40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loại đường</w:t>
            </w:r>
          </w:p>
        </w:tc>
      </w:tr>
      <w:tr w:rsidR="03ABA404" w:rsidRPr="0053242C" w14:paraId="2897EF68" w14:textId="77777777" w:rsidTr="03ABA404">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F672D8E" w14:textId="77777777"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5B7288A" w14:textId="2FD429C6"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Malgun Gothic" w:hAnsi="Times New Roman" w:cs="Times New Roman"/>
              </w:rPr>
              <w:t>RoadType</w:t>
            </w:r>
            <w:r w:rsidRPr="0053242C">
              <w:rPr>
                <w:rFonts w:ascii="Times New Roman" w:eastAsia="Times New Roman" w:hAnsi="Times New Roman" w:cs="Times New Roman"/>
                <w:color w:val="000000" w:themeColor="text1"/>
              </w:rPr>
              <w:t>Label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551CB5C" w14:textId="6B865F6C"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nvarchar(255)</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51AC1C2" w14:textId="5C4E7616"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Nhãn loại đường</w:t>
            </w:r>
          </w:p>
        </w:tc>
      </w:tr>
      <w:tr w:rsidR="03ABA404" w:rsidRPr="0053242C" w14:paraId="6EF89CE8"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400C7BE"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C8F6419" w14:textId="5CD59C4D"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F95F669" w14:textId="3CF1FBF0"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323AF36" w14:textId="422C28B5" w:rsidR="03ABA404" w:rsidRPr="0053242C" w:rsidRDefault="03ABA404" w:rsidP="03ABA40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03ABA404" w:rsidRPr="0053242C" w14:paraId="1205365B"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CDD1697"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C69867F" w14:textId="0021CE2A"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164559E" w14:textId="0021CE2A"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678D6D1" w14:textId="0021CE2A" w:rsidR="03ABA404" w:rsidRPr="0053242C" w:rsidRDefault="03ABA404" w:rsidP="03ABA40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03ABA404" w:rsidRPr="0053242C" w14:paraId="711CCA3E"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83A009C"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4D3D361" w14:textId="0021CE2A"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706F3FD" w14:textId="0021CE2A"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3A8A3DB" w14:textId="0021CE2A"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4BFDCA10" w14:textId="7AB30A35" w:rsidR="75AB6467" w:rsidRPr="0053242C" w:rsidRDefault="03ABA404" w:rsidP="0059368B">
      <w:pPr>
        <w:pStyle w:val="Heading2"/>
        <w:numPr>
          <w:ilvl w:val="0"/>
          <w:numId w:val="16"/>
        </w:numPr>
        <w:spacing w:afterLines="120" w:after="288"/>
        <w:rPr>
          <w:rFonts w:ascii="Times New Roman" w:eastAsia="Arial" w:hAnsi="Times New Roman" w:cs="Times New Roman"/>
          <w:sz w:val="22"/>
          <w:szCs w:val="22"/>
        </w:rPr>
      </w:pPr>
      <w:bookmarkStart w:id="22" w:name="_Toc92844738"/>
      <w:r w:rsidRPr="0053242C">
        <w:rPr>
          <w:rFonts w:ascii="Times New Roman" w:eastAsia="Malgun Gothic" w:hAnsi="Times New Roman" w:cs="Times New Roman"/>
        </w:rPr>
        <w:t xml:space="preserve">Bảng </w:t>
      </w:r>
      <w:r w:rsidR="005D1A6A" w:rsidRPr="0053242C">
        <w:rPr>
          <w:rFonts w:ascii="Times New Roman" w:eastAsia="Malgun Gothic" w:hAnsi="Times New Roman" w:cs="Times New Roman"/>
        </w:rPr>
        <w:t>Gender</w:t>
      </w:r>
      <w:r w:rsidRPr="0053242C">
        <w:rPr>
          <w:rFonts w:ascii="Times New Roman" w:eastAsia="Malgun Gothic" w:hAnsi="Times New Roman" w:cs="Times New Roman"/>
        </w:rPr>
        <w:t>OfCasualty:</w:t>
      </w:r>
      <w:bookmarkEnd w:id="22"/>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03ABA404" w:rsidRPr="0053242C" w14:paraId="7292254A"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9D14187"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E686F38"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4DE415D"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4E979CD"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03ABA404" w:rsidRPr="0053242C" w14:paraId="496DD651"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142B9B0"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631DB18" w14:textId="7665DA67"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Malgun Gothic" w:hAnsi="Times New Roman" w:cs="Times New Roman"/>
              </w:rPr>
              <w:t>Gender</w:t>
            </w:r>
            <w:r w:rsidRPr="0053242C">
              <w:rPr>
                <w:rFonts w:ascii="Times New Roman" w:eastAsia="Times New Roman" w:hAnsi="Times New Roman" w:cs="Times New Roman"/>
                <w:color w:val="000000" w:themeColor="text1"/>
              </w:rPr>
              <w:t>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FC2F7B2" w14:textId="375CD29F"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9BD64F8" w14:textId="199FE7E0" w:rsidR="03ABA404" w:rsidRPr="0053242C" w:rsidRDefault="03ABA404" w:rsidP="03ABA40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03ABA404" w:rsidRPr="0053242C" w14:paraId="5ACAE144"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F54B6A0"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B99FDD0" w14:textId="34139A8C"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Malgun Gothic" w:hAnsi="Times New Roman" w:cs="Times New Roman"/>
              </w:rPr>
              <w:t>Gender</w:t>
            </w:r>
            <w:r w:rsidRPr="0053242C">
              <w:rPr>
                <w:rFonts w:ascii="Times New Roman" w:eastAsia="Times New Roman" w:hAnsi="Times New Roman" w:cs="Times New Roman"/>
                <w:color w:val="000000" w:themeColor="text1"/>
              </w:rPr>
              <w:t>Code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EAC3D71" w14:textId="722D973E"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D7F7DE7" w14:textId="3A04EBC1" w:rsidR="03ABA404" w:rsidRPr="0053242C" w:rsidRDefault="03ABA404" w:rsidP="03ABA40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Mã giới tính</w:t>
            </w:r>
          </w:p>
        </w:tc>
      </w:tr>
      <w:tr w:rsidR="03ABA404" w:rsidRPr="0053242C" w14:paraId="39C5A3BC" w14:textId="77777777" w:rsidTr="03ABA404">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BEC452E" w14:textId="77777777"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2D865BE" w14:textId="01FC2F93"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Malgun Gothic" w:hAnsi="Times New Roman" w:cs="Times New Roman"/>
              </w:rPr>
              <w:t>Gender</w:t>
            </w:r>
            <w:r w:rsidRPr="0053242C">
              <w:rPr>
                <w:rFonts w:ascii="Times New Roman" w:eastAsia="Times New Roman" w:hAnsi="Times New Roman" w:cs="Times New Roman"/>
                <w:color w:val="000000" w:themeColor="text1"/>
              </w:rPr>
              <w:t>Label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1788454" w14:textId="6B865F6C"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nvarchar(255)</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41116AD" w14:textId="68ACF079"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Nhãn giới tính</w:t>
            </w:r>
          </w:p>
        </w:tc>
      </w:tr>
      <w:tr w:rsidR="03ABA404" w:rsidRPr="0053242C" w14:paraId="271738AC"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B37B926"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DEF0095" w14:textId="5CD59C4D"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6AD11B9" w14:textId="3CF1FBF0"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4FC2B5F" w14:textId="422C28B5" w:rsidR="03ABA404" w:rsidRPr="0053242C" w:rsidRDefault="03ABA404" w:rsidP="03ABA40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03ABA404" w:rsidRPr="0053242C" w14:paraId="4BDD0C6E"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B541168"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lastRenderedPageBreak/>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60D6FFC" w14:textId="0021CE2A"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DCFE545" w14:textId="0021CE2A"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92F2666" w14:textId="0021CE2A" w:rsidR="03ABA404" w:rsidRPr="0053242C" w:rsidRDefault="03ABA404" w:rsidP="03ABA40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03ABA404" w:rsidRPr="0053242C" w14:paraId="0BB23150" w14:textId="77777777" w:rsidTr="03ABA404">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95508DA"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7DE5D3B" w14:textId="0021CE2A"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9F93A81" w14:textId="0021CE2A"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46EB815" w14:textId="0021CE2A"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1D0AF342" w14:textId="2D80364F" w:rsidR="79CF0D67" w:rsidRPr="0053242C" w:rsidRDefault="79CF0D67" w:rsidP="12BE2BC5">
      <w:pPr>
        <w:rPr>
          <w:rFonts w:ascii="Times New Roman" w:hAnsi="Times New Roman" w:cs="Times New Roman"/>
        </w:rPr>
      </w:pPr>
    </w:p>
    <w:p w14:paraId="3A2B7F77" w14:textId="419B87D8" w:rsidR="00485150" w:rsidRPr="0053242C" w:rsidRDefault="00617757" w:rsidP="0059368B">
      <w:pPr>
        <w:pStyle w:val="Heading2"/>
        <w:numPr>
          <w:ilvl w:val="0"/>
          <w:numId w:val="16"/>
        </w:numPr>
        <w:spacing w:afterLines="120" w:after="288"/>
        <w:rPr>
          <w:rFonts w:ascii="Times New Roman" w:hAnsi="Times New Roman" w:cs="Times New Roman"/>
        </w:rPr>
      </w:pPr>
      <w:bookmarkStart w:id="23" w:name="_Toc92844739"/>
      <w:r w:rsidRPr="0053242C">
        <w:rPr>
          <w:rFonts w:ascii="Times New Roman" w:hAnsi="Times New Roman" w:cs="Times New Roman"/>
        </w:rPr>
        <w:t>Bảng Vehicle:</w:t>
      </w:r>
      <w:bookmarkEnd w:id="23"/>
    </w:p>
    <w:tbl>
      <w:tblPr>
        <w:tblW w:w="9344" w:type="dxa"/>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ayout w:type="fixed"/>
        <w:tblCellMar>
          <w:left w:w="0" w:type="dxa"/>
          <w:right w:w="0" w:type="dxa"/>
        </w:tblCellMar>
        <w:tblLook w:val="0000" w:firstRow="0" w:lastRow="0" w:firstColumn="0" w:lastColumn="0" w:noHBand="0" w:noVBand="0"/>
      </w:tblPr>
      <w:tblGrid>
        <w:gridCol w:w="701"/>
        <w:gridCol w:w="2693"/>
        <w:gridCol w:w="1560"/>
        <w:gridCol w:w="4390"/>
      </w:tblGrid>
      <w:tr w:rsidR="00485150" w:rsidRPr="0053242C" w14:paraId="65A961E7" w14:textId="77777777" w:rsidTr="0C391BE3">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1C5C256"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color w:val="000000"/>
              </w:rPr>
              <w:t>STT</w:t>
            </w:r>
            <w:r w:rsidRPr="0053242C">
              <w:rPr>
                <w:rFonts w:ascii="Times New Roman" w:eastAsia="Times New Roman" w:hAnsi="Times New Roman" w:cs="Times New Roman"/>
                <w:color w:val="000000"/>
              </w:rPr>
              <w:t> </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ABD295F"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color w:val="000000"/>
              </w:rPr>
              <w:t>Tên thuộc tính</w:t>
            </w:r>
            <w:r w:rsidRPr="0053242C">
              <w:rPr>
                <w:rFonts w:ascii="Times New Roman" w:eastAsia="Times New Roman" w:hAnsi="Times New Roman" w:cs="Times New Roman"/>
                <w:color w:val="000000"/>
              </w:rPr>
              <w:t> </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5E8E9F8"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color w:val="000000"/>
              </w:rPr>
              <w:t>Kiểu dữ liệu</w:t>
            </w:r>
            <w:r w:rsidRPr="0053242C">
              <w:rPr>
                <w:rFonts w:ascii="Times New Roman" w:eastAsia="Times New Roman" w:hAnsi="Times New Roman" w:cs="Times New Roman"/>
                <w:color w:val="000000"/>
              </w:rPr>
              <w:t> </w:t>
            </w:r>
          </w:p>
        </w:tc>
        <w:tc>
          <w:tcPr>
            <w:tcW w:w="4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3649B5F"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color w:val="000000"/>
              </w:rPr>
              <w:t>Ý nghĩa</w:t>
            </w:r>
            <w:r w:rsidRPr="0053242C">
              <w:rPr>
                <w:rFonts w:ascii="Times New Roman" w:eastAsia="Times New Roman" w:hAnsi="Times New Roman" w:cs="Times New Roman"/>
                <w:color w:val="000000"/>
              </w:rPr>
              <w:t> </w:t>
            </w:r>
          </w:p>
        </w:tc>
      </w:tr>
      <w:tr w:rsidR="00485150" w:rsidRPr="0053242C" w14:paraId="1C68DBA2" w14:textId="77777777" w:rsidTr="0C391BE3">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E1DC551"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1</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7278B91" w14:textId="7676F077" w:rsidR="00485150" w:rsidRPr="0053242C" w:rsidRDefault="03ABA404" w:rsidP="008C6C5E">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VehicleID</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3221D08"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int </w:t>
            </w:r>
          </w:p>
        </w:tc>
        <w:tc>
          <w:tcPr>
            <w:tcW w:w="4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EC09033"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Identity </w:t>
            </w:r>
          </w:p>
        </w:tc>
      </w:tr>
      <w:tr w:rsidR="00485150" w:rsidRPr="0053242C" w14:paraId="2F152040" w14:textId="77777777" w:rsidTr="0C391BE3">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DBE86ED"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2</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14B3154" w14:textId="3C1FDFB2" w:rsidR="00485150" w:rsidRPr="0053242C" w:rsidRDefault="03ABA404" w:rsidP="008C6C5E">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AccidentID</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CB0277B" w14:textId="56063354" w:rsidR="00485150" w:rsidRPr="0053242C" w:rsidRDefault="03ABA404" w:rsidP="008C6C5E">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CE7437E"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Mã tai nạn </w:t>
            </w:r>
          </w:p>
        </w:tc>
      </w:tr>
      <w:tr w:rsidR="00485150" w:rsidRPr="0053242C" w14:paraId="080E174B" w14:textId="77777777" w:rsidTr="0C391BE3">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8830B2B"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3</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6505B3F" w14:textId="6D4C634E" w:rsidR="00485150" w:rsidRPr="0053242C" w:rsidRDefault="03ABA404"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VehicleReference </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3C94592" w14:textId="6D53A802" w:rsidR="00485150" w:rsidRPr="0053242C" w:rsidRDefault="0C391BE3"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int </w:t>
            </w:r>
          </w:p>
        </w:tc>
        <w:tc>
          <w:tcPr>
            <w:tcW w:w="4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B7EC909" w14:textId="77777777" w:rsidR="00485150" w:rsidRPr="0053242C" w:rsidRDefault="00617757" w:rsidP="008C6C5E">
            <w:pPr>
              <w:spacing w:afterLines="120" w:after="288" w:line="240" w:lineRule="auto"/>
              <w:jc w:val="center"/>
              <w:rPr>
                <w:rFonts w:ascii="Times New Roman" w:eastAsia="Times New Roman" w:hAnsi="Times New Roman" w:cs="Times New Roman"/>
                <w:color w:val="000000"/>
              </w:rPr>
            </w:pPr>
            <w:r w:rsidRPr="0053242C">
              <w:rPr>
                <w:rFonts w:ascii="Times New Roman" w:eastAsia="Times New Roman" w:hAnsi="Times New Roman" w:cs="Times New Roman"/>
                <w:color w:val="000000"/>
              </w:rPr>
              <w:t>Mã phương tiện tham chiếu: phương tiện đầu tiên được mã hóa phải được đánh số 001 và bất kỳ </w:t>
            </w:r>
          </w:p>
          <w:p w14:paraId="69F30D53" w14:textId="77777777" w:rsidR="00485150" w:rsidRPr="0053242C" w:rsidRDefault="00617757" w:rsidP="008C6C5E">
            <w:pPr>
              <w:spacing w:afterLines="120" w:after="288" w:line="240" w:lineRule="auto"/>
              <w:jc w:val="center"/>
              <w:rPr>
                <w:rFonts w:ascii="Times New Roman" w:eastAsia="Times New Roman" w:hAnsi="Times New Roman" w:cs="Times New Roman"/>
                <w:color w:val="000000"/>
              </w:rPr>
            </w:pPr>
            <w:r w:rsidRPr="0053242C">
              <w:rPr>
                <w:rFonts w:ascii="Times New Roman" w:eastAsia="Times New Roman" w:hAnsi="Times New Roman" w:cs="Times New Roman"/>
                <w:color w:val="000000"/>
              </w:rPr>
              <w:t>phương tiện nào tiếp theo phải được đánh số theo</w:t>
            </w:r>
          </w:p>
          <w:p w14:paraId="2C5305B1" w14:textId="77777777" w:rsidR="00485150" w:rsidRPr="0053242C" w:rsidRDefault="00617757" w:rsidP="008C6C5E">
            <w:pPr>
              <w:spacing w:afterLines="120" w:after="288" w:line="240" w:lineRule="auto"/>
              <w:jc w:val="center"/>
              <w:rPr>
                <w:rFonts w:ascii="Times New Roman" w:eastAsia="Times New Roman" w:hAnsi="Times New Roman" w:cs="Times New Roman"/>
                <w:color w:val="000000"/>
              </w:rPr>
            </w:pPr>
            <w:r w:rsidRPr="0053242C">
              <w:rPr>
                <w:rFonts w:ascii="Times New Roman" w:eastAsia="Times New Roman" w:hAnsi="Times New Roman" w:cs="Times New Roman"/>
                <w:color w:val="000000"/>
              </w:rPr>
              <w:t>thứ tự </w:t>
            </w:r>
          </w:p>
        </w:tc>
      </w:tr>
      <w:tr w:rsidR="00485150" w:rsidRPr="0053242C" w14:paraId="373DB89D" w14:textId="77777777" w:rsidTr="0C391BE3">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FA0505F"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4</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43801DC" w14:textId="5F623C54" w:rsidR="00485150" w:rsidRPr="0053242C" w:rsidRDefault="03ABA404"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VehicleTypeID </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3AC3B59" w14:textId="7E4E749C" w:rsidR="00485150" w:rsidRPr="0053242C" w:rsidRDefault="0C391BE3"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int </w:t>
            </w:r>
          </w:p>
        </w:tc>
        <w:tc>
          <w:tcPr>
            <w:tcW w:w="4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16DAACA"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Loại phương tiện </w:t>
            </w:r>
          </w:p>
        </w:tc>
      </w:tr>
      <w:tr w:rsidR="00485150" w:rsidRPr="0053242C" w14:paraId="3847AB7C" w14:textId="77777777" w:rsidTr="0C391BE3">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5E01F79"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5</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22446E4" w14:textId="551A0A47" w:rsidR="00485150" w:rsidRPr="0053242C" w:rsidRDefault="03ABA404"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JourneyPurposeID </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4C05BD1"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int </w:t>
            </w:r>
          </w:p>
        </w:tc>
        <w:tc>
          <w:tcPr>
            <w:tcW w:w="4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28F233D"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Mục đích hành trình của người lái xe </w:t>
            </w:r>
          </w:p>
        </w:tc>
      </w:tr>
      <w:tr w:rsidR="00485150" w:rsidRPr="0053242C" w14:paraId="3BEF54E3" w14:textId="77777777" w:rsidTr="0C391BE3">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08A8319"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6</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371BF07" w14:textId="5CD59C4D"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535ACC5" w14:textId="3CF1FBF0"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BD47B97" w14:textId="422C28B5" w:rsidR="03ABA404" w:rsidRPr="0053242C" w:rsidRDefault="03ABA404" w:rsidP="03ABA404">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00485150" w:rsidRPr="0053242C" w14:paraId="7E831782" w14:textId="77777777" w:rsidTr="0C391BE3">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7986D17" w14:textId="77777777" w:rsidR="00485150" w:rsidRPr="0053242C" w:rsidRDefault="00617757" w:rsidP="008C6C5E">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rPr>
              <w:t>7</w:t>
            </w: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A55D0DF" w14:textId="77777777"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75B3F6A" w14:textId="77777777" w:rsidR="03ABA404" w:rsidRPr="0053242C" w:rsidRDefault="03ABA404" w:rsidP="03ABA404">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2881458" w14:textId="77777777" w:rsidR="03ABA404" w:rsidRPr="0053242C" w:rsidRDefault="03ABA404" w:rsidP="03ABA404">
            <w:pPr>
              <w:spacing w:afterLines="120" w:after="288" w:line="240" w:lineRule="auto"/>
              <w:jc w:val="center"/>
              <w:rPr>
                <w:rFonts w:ascii="Times New Roman" w:hAnsi="Times New Roman" w:cs="Times New Roman"/>
                <w:color w:val="000000" w:themeColor="text1"/>
              </w:rPr>
            </w:pPr>
            <w:r w:rsidRPr="0053242C">
              <w:rPr>
                <w:rFonts w:ascii="Times New Roman" w:hAnsi="Times New Roman" w:cs="Times New Roman"/>
                <w:color w:val="000000" w:themeColor="text1"/>
              </w:rPr>
              <w:t>Thời gian tạo bảng</w:t>
            </w:r>
          </w:p>
        </w:tc>
      </w:tr>
      <w:tr w:rsidR="03ABA404" w:rsidRPr="0053242C" w14:paraId="7D5EFB3D" w14:textId="77777777" w:rsidTr="0C391BE3">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B61A4AA" w14:textId="21BD480F" w:rsidR="03ABA404" w:rsidRPr="0053242C" w:rsidRDefault="03ABA404" w:rsidP="03ABA404">
            <w:pPr>
              <w:spacing w:line="240" w:lineRule="auto"/>
              <w:jc w:val="center"/>
              <w:rPr>
                <w:rFonts w:ascii="Times New Roman" w:eastAsia="Times New Roman" w:hAnsi="Times New Roman" w:cs="Times New Roman"/>
                <w:color w:val="000000" w:themeColor="text1"/>
              </w:rPr>
            </w:pPr>
          </w:p>
        </w:tc>
        <w:tc>
          <w:tcPr>
            <w:tcW w:w="26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048850C"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322CDA2"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8EB1CA4" w14:textId="77777777" w:rsidR="03ABA404" w:rsidRPr="0053242C" w:rsidRDefault="03ABA404" w:rsidP="03ABA404">
            <w:pPr>
              <w:spacing w:afterLines="120" w:after="288" w:line="240" w:lineRule="auto"/>
              <w:jc w:val="center"/>
              <w:rPr>
                <w:rFonts w:ascii="Times New Roman" w:eastAsia="Quattrocento Sans" w:hAnsi="Times New Roman" w:cs="Times New Roman"/>
                <w:sz w:val="18"/>
                <w:szCs w:val="18"/>
              </w:rPr>
            </w:pPr>
            <w:r w:rsidRPr="0053242C">
              <w:rPr>
                <w:rFonts w:ascii="Times New Roman" w:hAnsi="Times New Roman" w:cs="Times New Roman"/>
                <w:color w:val="000000" w:themeColor="text1"/>
              </w:rPr>
              <w:t>Thời gian cập nhật bảng</w:t>
            </w:r>
          </w:p>
        </w:tc>
      </w:tr>
    </w:tbl>
    <w:p w14:paraId="6D6FCC61" w14:textId="0F8926DA" w:rsidR="00485150" w:rsidRPr="0053242C" w:rsidRDefault="0C391BE3" w:rsidP="0059368B">
      <w:pPr>
        <w:pStyle w:val="Heading2"/>
        <w:numPr>
          <w:ilvl w:val="0"/>
          <w:numId w:val="16"/>
        </w:numPr>
        <w:spacing w:afterLines="120" w:after="288"/>
        <w:rPr>
          <w:rFonts w:ascii="Times New Roman" w:eastAsia="Arial" w:hAnsi="Times New Roman" w:cs="Times New Roman"/>
          <w:sz w:val="22"/>
          <w:szCs w:val="22"/>
        </w:rPr>
      </w:pPr>
      <w:bookmarkStart w:id="24" w:name="_Toc92844740"/>
      <w:r w:rsidRPr="0053242C">
        <w:rPr>
          <w:rFonts w:ascii="Times New Roman" w:eastAsia="Malgun Gothic" w:hAnsi="Times New Roman" w:cs="Times New Roman"/>
        </w:rPr>
        <w:t xml:space="preserve">Bảng </w:t>
      </w:r>
      <w:r w:rsidR="7EA2E331" w:rsidRPr="0053242C">
        <w:rPr>
          <w:rFonts w:ascii="Times New Roman" w:eastAsia="Malgun Gothic" w:hAnsi="Times New Roman" w:cs="Times New Roman"/>
        </w:rPr>
        <w:t>VehicleType</w:t>
      </w:r>
      <w:r w:rsidRPr="0053242C">
        <w:rPr>
          <w:rFonts w:ascii="Times New Roman" w:eastAsia="Malgun Gothic" w:hAnsi="Times New Roman" w:cs="Times New Roman"/>
        </w:rPr>
        <w:t>:</w:t>
      </w:r>
      <w:bookmarkEnd w:id="24"/>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il"/>
          <w:insideV w:val="nil"/>
        </w:tblBorders>
        <w:tblLook w:val="0000" w:firstRow="0" w:lastRow="0" w:firstColumn="0" w:lastColumn="0" w:noHBand="0" w:noVBand="0"/>
      </w:tblPr>
      <w:tblGrid>
        <w:gridCol w:w="615"/>
        <w:gridCol w:w="2910"/>
        <w:gridCol w:w="1500"/>
        <w:gridCol w:w="4305"/>
      </w:tblGrid>
      <w:tr w:rsidR="0C391BE3" w:rsidRPr="0053242C" w14:paraId="71508355" w14:textId="77777777" w:rsidTr="0C391BE3">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0741910" w14:textId="77777777"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STT</w:t>
            </w:r>
            <w:r w:rsidRPr="0053242C">
              <w:rPr>
                <w:rFonts w:ascii="Times New Roman" w:eastAsia="Times New Roman" w:hAnsi="Times New Roman" w:cs="Times New Roman"/>
                <w:color w:val="000000" w:themeColor="text1"/>
              </w:rPr>
              <w:t>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FF79472" w14:textId="77777777"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Tên thuộc tính</w:t>
            </w:r>
            <w:r w:rsidRPr="0053242C">
              <w:rPr>
                <w:rFonts w:ascii="Times New Roman" w:eastAsia="Times New Roman" w:hAnsi="Times New Roman" w:cs="Times New Roman"/>
                <w:color w:val="000000" w:themeColor="text1"/>
              </w:rPr>
              <w:t>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384B19F" w14:textId="77777777"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Kiểu dữ liệu</w:t>
            </w:r>
            <w:r w:rsidRPr="0053242C">
              <w:rPr>
                <w:rFonts w:ascii="Times New Roman" w:eastAsia="Times New Roman" w:hAnsi="Times New Roman" w:cs="Times New Roman"/>
                <w:color w:val="000000" w:themeColor="text1"/>
              </w:rPr>
              <w:t>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605C2A8" w14:textId="77777777"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b/>
                <w:bCs/>
                <w:color w:val="000000" w:themeColor="text1"/>
              </w:rPr>
              <w:t>Ý nghĩa</w:t>
            </w:r>
            <w:r w:rsidRPr="0053242C">
              <w:rPr>
                <w:rFonts w:ascii="Times New Roman" w:eastAsia="Times New Roman" w:hAnsi="Times New Roman" w:cs="Times New Roman"/>
                <w:color w:val="000000" w:themeColor="text1"/>
              </w:rPr>
              <w:t> </w:t>
            </w:r>
          </w:p>
        </w:tc>
      </w:tr>
      <w:tr w:rsidR="0C391BE3" w:rsidRPr="0053242C" w14:paraId="08F23BA3" w14:textId="77777777" w:rsidTr="0C391BE3">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013221D" w14:textId="77777777"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1 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00507A0" w14:textId="1BE27BEA" w:rsidR="0C391BE3" w:rsidRPr="0053242C" w:rsidRDefault="7EA2E331"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VehicleTypeID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5953E89" w14:textId="375CD29F" w:rsidR="0C391BE3" w:rsidRPr="0053242C" w:rsidRDefault="0C391BE3"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20CFA80" w14:textId="199FE7E0" w:rsidR="0C391BE3" w:rsidRPr="0053242C" w:rsidRDefault="0C391BE3" w:rsidP="0C391BE3">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tự tăng</w:t>
            </w:r>
          </w:p>
        </w:tc>
      </w:tr>
      <w:tr w:rsidR="0C391BE3" w:rsidRPr="0053242C" w14:paraId="27C903A4" w14:textId="77777777" w:rsidTr="0C391BE3">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5FF23331" w14:textId="77777777"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2 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7D783CE" w14:textId="00F55001" w:rsidR="0C391BE3" w:rsidRPr="0053242C" w:rsidRDefault="7EA2E331"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Malgun Gothic" w:hAnsi="Times New Roman" w:cs="Times New Roman"/>
              </w:rPr>
              <w:t>VehicleTypeC</w:t>
            </w:r>
            <w:r w:rsidRPr="0053242C">
              <w:rPr>
                <w:rFonts w:ascii="Times New Roman" w:eastAsia="Times New Roman" w:hAnsi="Times New Roman" w:cs="Times New Roman"/>
                <w:color w:val="000000" w:themeColor="text1"/>
              </w:rPr>
              <w:t>ode</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CAF2668" w14:textId="722D973E" w:rsidR="0C391BE3" w:rsidRPr="0053242C" w:rsidRDefault="0C391BE3"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EB2871A" w14:textId="0B7994BF" w:rsidR="0C391BE3" w:rsidRPr="0053242C" w:rsidRDefault="0C391BE3" w:rsidP="0C391BE3">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 xml:space="preserve">Mã loại </w:t>
            </w:r>
            <w:r w:rsidR="2F29178A" w:rsidRPr="0053242C">
              <w:rPr>
                <w:rFonts w:ascii="Times New Roman" w:eastAsia="Times New Roman" w:hAnsi="Times New Roman" w:cs="Times New Roman"/>
                <w:color w:val="202124"/>
              </w:rPr>
              <w:t>phương tiện</w:t>
            </w:r>
          </w:p>
        </w:tc>
      </w:tr>
      <w:tr w:rsidR="0C391BE3" w:rsidRPr="0053242C" w14:paraId="1372142D" w14:textId="77777777" w:rsidTr="0C391BE3">
        <w:trPr>
          <w:trHeight w:val="570"/>
        </w:trPr>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9E95AA8" w14:textId="77777777" w:rsidR="0C391BE3" w:rsidRPr="0053242C" w:rsidRDefault="0C391BE3"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3 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099CDB1" w14:textId="170D66A7" w:rsidR="0C391BE3" w:rsidRPr="0053242C" w:rsidRDefault="7EA2E331"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Malgun Gothic" w:hAnsi="Times New Roman" w:cs="Times New Roman"/>
              </w:rPr>
              <w:t>VehicleType</w:t>
            </w:r>
            <w:r w:rsidRPr="0053242C">
              <w:rPr>
                <w:rFonts w:ascii="Times New Roman" w:eastAsia="Times New Roman" w:hAnsi="Times New Roman" w:cs="Times New Roman"/>
                <w:color w:val="000000" w:themeColor="text1"/>
              </w:rPr>
              <w:t>Label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A14E9AF" w14:textId="6B865F6C" w:rsidR="0C391BE3" w:rsidRPr="0053242C" w:rsidRDefault="0C391BE3"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nvarchar(255)</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EF202E9" w14:textId="0D71BD60" w:rsidR="0C391BE3" w:rsidRPr="0053242C" w:rsidRDefault="0C391BE3"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 xml:space="preserve">Nhãn loại </w:t>
            </w:r>
            <w:r w:rsidR="2F29178A" w:rsidRPr="0053242C">
              <w:rPr>
                <w:rFonts w:ascii="Times New Roman" w:eastAsia="Times New Roman" w:hAnsi="Times New Roman" w:cs="Times New Roman"/>
                <w:color w:val="000000" w:themeColor="text1"/>
              </w:rPr>
              <w:t>phương tiện</w:t>
            </w:r>
          </w:p>
        </w:tc>
      </w:tr>
      <w:tr w:rsidR="0C391BE3" w:rsidRPr="0053242C" w14:paraId="50311DAA" w14:textId="77777777" w:rsidTr="0C391BE3">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8CA6296" w14:textId="77777777"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4 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78418A5A" w14:textId="5CD59C4D" w:rsidR="0C391BE3" w:rsidRPr="0053242C" w:rsidRDefault="0C391BE3"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SourceID</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0299C3EC" w14:textId="3CF1FBF0" w:rsidR="0C391BE3" w:rsidRPr="0053242C" w:rsidRDefault="0C391BE3"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int</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A18D768" w14:textId="422C28B5" w:rsidR="0C391BE3" w:rsidRPr="0053242C" w:rsidRDefault="0C391BE3" w:rsidP="0C391BE3">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Khóa nguồn dữ liệu</w:t>
            </w:r>
          </w:p>
        </w:tc>
      </w:tr>
      <w:tr w:rsidR="0C391BE3" w:rsidRPr="0053242C" w14:paraId="2A8BDBCA" w14:textId="77777777" w:rsidTr="0C391BE3">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68825A2" w14:textId="77777777"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lastRenderedPageBreak/>
              <w:t>5 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6D8AC6B" w14:textId="0021CE2A" w:rsidR="0C391BE3" w:rsidRPr="0053242C" w:rsidRDefault="0C391BE3"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CreatedDate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1D1E0109" w14:textId="0021CE2A" w:rsidR="0C391BE3" w:rsidRPr="0053242C" w:rsidRDefault="0C391BE3" w:rsidP="0C391BE3">
            <w:pPr>
              <w:spacing w:afterLines="120" w:after="288" w:line="240" w:lineRule="auto"/>
              <w:jc w:val="center"/>
              <w:rPr>
                <w:rFonts w:ascii="Times New Roman" w:eastAsia="Times New Roman" w:hAnsi="Times New Roman" w:cs="Times New Roman"/>
                <w:color w:val="000000" w:themeColor="text1"/>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245B592F" w14:textId="0021CE2A" w:rsidR="0C391BE3" w:rsidRPr="0053242C" w:rsidRDefault="0C391BE3" w:rsidP="0C391BE3">
            <w:pPr>
              <w:spacing w:afterLines="120" w:after="288" w:line="240" w:lineRule="auto"/>
              <w:jc w:val="center"/>
              <w:rPr>
                <w:rFonts w:ascii="Times New Roman" w:eastAsia="Times New Roman" w:hAnsi="Times New Roman" w:cs="Times New Roman"/>
                <w:color w:val="202124"/>
              </w:rPr>
            </w:pPr>
            <w:r w:rsidRPr="0053242C">
              <w:rPr>
                <w:rFonts w:ascii="Times New Roman" w:eastAsia="Times New Roman" w:hAnsi="Times New Roman" w:cs="Times New Roman"/>
                <w:color w:val="202124"/>
              </w:rPr>
              <w:t>Ngày thêm </w:t>
            </w:r>
          </w:p>
        </w:tc>
      </w:tr>
      <w:tr w:rsidR="0C391BE3" w:rsidRPr="0053242C" w14:paraId="10C0B9D8" w14:textId="77777777" w:rsidTr="0C391BE3">
        <w:tc>
          <w:tcPr>
            <w:tcW w:w="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08CE3A9" w14:textId="77777777"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6 </w:t>
            </w:r>
          </w:p>
        </w:tc>
        <w:tc>
          <w:tcPr>
            <w:tcW w:w="29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4FE30DBF" w14:textId="0021CE2A"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UpdatedDate </w:t>
            </w:r>
          </w:p>
        </w:tc>
        <w:tc>
          <w:tcPr>
            <w:tcW w:w="15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661C83BD" w14:textId="0021CE2A"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000000" w:themeColor="text1"/>
              </w:rPr>
              <w:t>Datetime </w:t>
            </w:r>
          </w:p>
        </w:tc>
        <w:tc>
          <w:tcPr>
            <w:tcW w:w="4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0" w:type="dxa"/>
              <w:left w:w="0" w:type="dxa"/>
              <w:bottom w:w="0" w:type="dxa"/>
              <w:right w:w="0" w:type="dxa"/>
            </w:tcMar>
            <w:vAlign w:val="center"/>
          </w:tcPr>
          <w:p w14:paraId="315DB176" w14:textId="0021CE2A" w:rsidR="0C391BE3" w:rsidRPr="0053242C" w:rsidRDefault="0C391BE3" w:rsidP="0C391BE3">
            <w:pPr>
              <w:spacing w:afterLines="120" w:after="288" w:line="240" w:lineRule="auto"/>
              <w:jc w:val="center"/>
              <w:rPr>
                <w:rFonts w:ascii="Times New Roman" w:eastAsia="Quattrocento Sans" w:hAnsi="Times New Roman" w:cs="Times New Roman"/>
                <w:sz w:val="18"/>
                <w:szCs w:val="18"/>
              </w:rPr>
            </w:pPr>
            <w:r w:rsidRPr="0053242C">
              <w:rPr>
                <w:rFonts w:ascii="Times New Roman" w:eastAsia="Times New Roman" w:hAnsi="Times New Roman" w:cs="Times New Roman"/>
                <w:color w:val="202124"/>
              </w:rPr>
              <w:t>Ngày cập nhật </w:t>
            </w:r>
          </w:p>
        </w:tc>
      </w:tr>
    </w:tbl>
    <w:p w14:paraId="51E59613" w14:textId="76F8E9A7" w:rsidR="00485150" w:rsidRPr="0053242C" w:rsidRDefault="00485150" w:rsidP="0C391BE3">
      <w:pPr>
        <w:spacing w:afterLines="120" w:after="288"/>
        <w:rPr>
          <w:rFonts w:ascii="Times New Roman" w:hAnsi="Times New Roman" w:cs="Times New Roman"/>
        </w:rPr>
      </w:pPr>
    </w:p>
    <w:p w14:paraId="6FBB383B" w14:textId="32AD1C75" w:rsidR="00485150" w:rsidRPr="0053242C" w:rsidRDefault="00617757" w:rsidP="0059368B">
      <w:pPr>
        <w:pStyle w:val="Heading1"/>
        <w:numPr>
          <w:ilvl w:val="0"/>
          <w:numId w:val="15"/>
        </w:numPr>
        <w:rPr>
          <w:rFonts w:ascii="Times New Roman" w:hAnsi="Times New Roman" w:cs="Times New Roman"/>
          <w:b/>
          <w:bCs/>
        </w:rPr>
      </w:pPr>
      <w:bookmarkStart w:id="25" w:name="_heading=h.ip9tzmk5b70n" w:colFirst="0" w:colLast="0"/>
      <w:bookmarkStart w:id="26" w:name="_Toc92844741"/>
      <w:bookmarkEnd w:id="25"/>
      <w:r w:rsidRPr="0053242C">
        <w:rPr>
          <w:rFonts w:ascii="Times New Roman" w:hAnsi="Times New Roman" w:cs="Times New Roman"/>
          <w:b/>
          <w:bCs/>
        </w:rPr>
        <w:t>MÔ TẢ CÁC BƯỚC ĐỔ TỪ SOURCE TO STAGE:</w:t>
      </w:r>
      <w:bookmarkEnd w:id="26"/>
    </w:p>
    <w:p w14:paraId="7C692DC2"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0E385A28" wp14:editId="22E76AFA">
            <wp:extent cx="5943600" cy="13589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943600" cy="1358900"/>
                    </a:xfrm>
                    <a:prstGeom prst="rect">
                      <a:avLst/>
                    </a:prstGeom>
                    <a:ln/>
                  </pic:spPr>
                </pic:pic>
              </a:graphicData>
            </a:graphic>
          </wp:inline>
        </w:drawing>
      </w:r>
    </w:p>
    <w:p w14:paraId="6A0D7544" w14:textId="282B92A9" w:rsidR="00485150" w:rsidRPr="0053242C" w:rsidRDefault="00617757" w:rsidP="008C6C5E">
      <w:pPr>
        <w:spacing w:before="240" w:afterLines="120" w:after="288"/>
        <w:rPr>
          <w:rFonts w:ascii="Times New Roman" w:hAnsi="Times New Roman" w:cs="Times New Roman"/>
        </w:rPr>
      </w:pPr>
      <w:r w:rsidRPr="0053242C">
        <w:rPr>
          <w:rFonts w:ascii="Times New Roman" w:hAnsi="Times New Roman" w:cs="Times New Roman"/>
        </w:rPr>
        <w:t>Ở bước này, vì chưa phải chịu ràng buộc giữa các bảng nên có thể đổ thứ tự các bảng tùy ý.</w:t>
      </w:r>
    </w:p>
    <w:p w14:paraId="65FB50EE" w14:textId="1E70626A" w:rsidR="003F5830" w:rsidRPr="0053242C" w:rsidRDefault="003F5830" w:rsidP="003F5830">
      <w:pPr>
        <w:pStyle w:val="Heading2"/>
        <w:rPr>
          <w:rFonts w:ascii="Times New Roman" w:hAnsi="Times New Roman" w:cs="Times New Roman"/>
        </w:rPr>
      </w:pPr>
      <w:bookmarkStart w:id="27" w:name="_Toc92844742"/>
      <w:r w:rsidRPr="0053242C">
        <w:rPr>
          <w:rFonts w:ascii="Times New Roman" w:hAnsi="Times New Roman" w:cs="Times New Roman"/>
        </w:rPr>
        <w:t>1. Đối với Source CodeBook:</w:t>
      </w:r>
      <w:bookmarkEnd w:id="27"/>
    </w:p>
    <w:p w14:paraId="755CB770" w14:textId="77777777" w:rsidR="003F5830" w:rsidRPr="0053242C" w:rsidRDefault="003F5830" w:rsidP="003F5830">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773A513" wp14:editId="4A907B94">
            <wp:extent cx="5943600" cy="2768600"/>
            <wp:effectExtent l="0" t="0" r="0" b="0"/>
            <wp:docPr id="178" name="image1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78" name="image12.png" descr="Graphical user interface&#10;&#10;Description automatically generated"/>
                    <pic:cNvPicPr preferRelativeResize="0"/>
                  </pic:nvPicPr>
                  <pic:blipFill>
                    <a:blip r:embed="rId27"/>
                    <a:srcRect/>
                    <a:stretch>
                      <a:fillRect/>
                    </a:stretch>
                  </pic:blipFill>
                  <pic:spPr>
                    <a:xfrm>
                      <a:off x="0" y="0"/>
                      <a:ext cx="5943600" cy="2768600"/>
                    </a:xfrm>
                    <a:prstGeom prst="rect">
                      <a:avLst/>
                    </a:prstGeom>
                    <a:ln/>
                  </pic:spPr>
                </pic:pic>
              </a:graphicData>
            </a:graphic>
          </wp:inline>
        </w:drawing>
      </w:r>
    </w:p>
    <w:p w14:paraId="00F642FF" w14:textId="77777777" w:rsidR="003F5830" w:rsidRPr="0053242C" w:rsidRDefault="003F5830" w:rsidP="003F5830">
      <w:pPr>
        <w:spacing w:before="240" w:afterLines="120" w:after="288"/>
        <w:rPr>
          <w:rFonts w:ascii="Times New Roman" w:hAnsi="Times New Roman" w:cs="Times New Roman"/>
        </w:rPr>
      </w:pPr>
      <w:r w:rsidRPr="0053242C">
        <w:rPr>
          <w:rFonts w:ascii="Times New Roman" w:hAnsi="Times New Roman" w:cs="Times New Roman"/>
        </w:rPr>
        <w:t>Các bảng trong codebook sẽ tương tự nhau, lấy ví dụ bảng AccidentSeverity:</w:t>
      </w:r>
    </w:p>
    <w:p w14:paraId="0274D522" w14:textId="77777777" w:rsidR="003F5830" w:rsidRPr="0053242C" w:rsidRDefault="003F5830" w:rsidP="003F5830">
      <w:pPr>
        <w:spacing w:before="240" w:afterLines="120" w:after="288"/>
        <w:rPr>
          <w:rFonts w:ascii="Times New Roman" w:hAnsi="Times New Roman" w:cs="Times New Roman"/>
        </w:rPr>
      </w:pPr>
      <w:r w:rsidRPr="0053242C">
        <w:rPr>
          <w:rFonts w:ascii="Times New Roman" w:hAnsi="Times New Roman" w:cs="Times New Roman"/>
        </w:rPr>
        <w:lastRenderedPageBreak/>
        <w:t xml:space="preserve">                                                  </w:t>
      </w:r>
      <w:r w:rsidRPr="0053242C">
        <w:rPr>
          <w:rFonts w:ascii="Times New Roman" w:hAnsi="Times New Roman" w:cs="Times New Roman"/>
          <w:noProof/>
        </w:rPr>
        <w:drawing>
          <wp:inline distT="114300" distB="114300" distL="114300" distR="114300" wp14:anchorId="23E1C704" wp14:editId="279CADA9">
            <wp:extent cx="1854378" cy="1859403"/>
            <wp:effectExtent l="0" t="0" r="0" b="0"/>
            <wp:docPr id="292" name="image1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2" name="image128.png" descr="Diagram&#10;&#10;Description automatically generated"/>
                    <pic:cNvPicPr preferRelativeResize="0"/>
                  </pic:nvPicPr>
                  <pic:blipFill>
                    <a:blip r:embed="rId28"/>
                    <a:srcRect/>
                    <a:stretch>
                      <a:fillRect/>
                    </a:stretch>
                  </pic:blipFill>
                  <pic:spPr>
                    <a:xfrm>
                      <a:off x="0" y="0"/>
                      <a:ext cx="1871194" cy="1876264"/>
                    </a:xfrm>
                    <a:prstGeom prst="rect">
                      <a:avLst/>
                    </a:prstGeom>
                    <a:ln/>
                  </pic:spPr>
                </pic:pic>
              </a:graphicData>
            </a:graphic>
          </wp:inline>
        </w:drawing>
      </w:r>
    </w:p>
    <w:tbl>
      <w:tblPr>
        <w:tblW w:w="9358"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720"/>
        <w:gridCol w:w="1518"/>
        <w:gridCol w:w="7120"/>
      </w:tblGrid>
      <w:tr w:rsidR="003F5830" w:rsidRPr="0053242C" w14:paraId="61C9696E" w14:textId="77777777" w:rsidTr="00F31F20">
        <w:trPr>
          <w:trHeight w:val="485"/>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812" w14:textId="77777777" w:rsidR="003F5830" w:rsidRPr="0053242C" w:rsidRDefault="003F5830" w:rsidP="00F31F20">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STT</w:t>
            </w:r>
          </w:p>
        </w:tc>
        <w:tc>
          <w:tcPr>
            <w:tcW w:w="151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A56203" w14:textId="77777777" w:rsidR="003F5830" w:rsidRPr="0053242C" w:rsidRDefault="003F5830" w:rsidP="00F31F20">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Các bước</w:t>
            </w:r>
          </w:p>
        </w:tc>
        <w:tc>
          <w:tcPr>
            <w:tcW w:w="71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ADD4CD" w14:textId="77777777" w:rsidR="003F5830" w:rsidRPr="0053242C" w:rsidRDefault="003F5830" w:rsidP="00F31F20">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Ý nghĩa</w:t>
            </w:r>
          </w:p>
        </w:tc>
      </w:tr>
      <w:tr w:rsidR="003F5830" w:rsidRPr="0053242C" w14:paraId="0EFD6B21" w14:textId="77777777" w:rsidTr="00F31F20">
        <w:trPr>
          <w:trHeight w:val="2760"/>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DE7A35"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1</w:t>
            </w:r>
          </w:p>
        </w:tc>
        <w:tc>
          <w:tcPr>
            <w:tcW w:w="1518" w:type="dxa"/>
            <w:tcBorders>
              <w:top w:val="nil"/>
              <w:left w:val="nil"/>
              <w:bottom w:val="single" w:sz="8" w:space="0" w:color="000000"/>
              <w:right w:val="single" w:sz="8" w:space="0" w:color="000000"/>
            </w:tcBorders>
            <w:tcMar>
              <w:top w:w="100" w:type="dxa"/>
              <w:left w:w="100" w:type="dxa"/>
              <w:bottom w:w="100" w:type="dxa"/>
              <w:right w:w="100" w:type="dxa"/>
            </w:tcMar>
          </w:tcPr>
          <w:p w14:paraId="2002F42F"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Kéo 1 Excel Source</w:t>
            </w:r>
          </w:p>
        </w:tc>
        <w:tc>
          <w:tcPr>
            <w:tcW w:w="7120" w:type="dxa"/>
            <w:tcBorders>
              <w:top w:val="nil"/>
              <w:left w:val="nil"/>
              <w:bottom w:val="single" w:sz="8" w:space="0" w:color="000000"/>
              <w:right w:val="single" w:sz="8" w:space="0" w:color="000000"/>
            </w:tcBorders>
            <w:tcMar>
              <w:top w:w="100" w:type="dxa"/>
              <w:left w:w="100" w:type="dxa"/>
              <w:bottom w:w="100" w:type="dxa"/>
              <w:right w:w="100" w:type="dxa"/>
            </w:tcMar>
          </w:tcPr>
          <w:p w14:paraId="2C5E7A01"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Lấy dữ liệu từ nguồn excel</w:t>
            </w:r>
          </w:p>
          <w:p w14:paraId="3F7B446A"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 xml:space="preserve"> </w:t>
            </w:r>
            <w:r w:rsidRPr="0053242C">
              <w:rPr>
                <w:rFonts w:ascii="Times New Roman" w:hAnsi="Times New Roman" w:cs="Times New Roman"/>
                <w:noProof/>
              </w:rPr>
              <w:drawing>
                <wp:inline distT="114300" distB="114300" distL="114300" distR="114300" wp14:anchorId="40BEF1A1" wp14:editId="78488108">
                  <wp:extent cx="1694517" cy="590809"/>
                  <wp:effectExtent l="0" t="0" r="0" b="6350"/>
                  <wp:docPr id="283" name="image11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83" name="image117.png" descr="Graphical user interface, text, application&#10;&#10;Description automatically generated"/>
                          <pic:cNvPicPr preferRelativeResize="0"/>
                        </pic:nvPicPr>
                        <pic:blipFill>
                          <a:blip r:embed="rId29"/>
                          <a:srcRect/>
                          <a:stretch>
                            <a:fillRect/>
                          </a:stretch>
                        </pic:blipFill>
                        <pic:spPr>
                          <a:xfrm>
                            <a:off x="0" y="0"/>
                            <a:ext cx="1724892" cy="601400"/>
                          </a:xfrm>
                          <a:prstGeom prst="rect">
                            <a:avLst/>
                          </a:prstGeom>
                          <a:ln/>
                        </pic:spPr>
                      </pic:pic>
                    </a:graphicData>
                  </a:graphic>
                </wp:inline>
              </w:drawing>
            </w:r>
          </w:p>
          <w:p w14:paraId="76FC7E5B"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tại đây ta sẽ chọn nguồn như hình bên bằng cách chọn file nguồn,</w:t>
            </w:r>
          </w:p>
          <w:p w14:paraId="4F885FD2"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08AFE0E" wp14:editId="3F411329">
                  <wp:extent cx="3587262" cy="930031"/>
                  <wp:effectExtent l="0" t="0" r="0" b="0"/>
                  <wp:docPr id="233" name="image73.png"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33" name="image73.png" descr="Chart&#10;&#10;Description automatically generated with low confidence"/>
                          <pic:cNvPicPr preferRelativeResize="0"/>
                        </pic:nvPicPr>
                        <pic:blipFill>
                          <a:blip r:embed="rId30"/>
                          <a:srcRect/>
                          <a:stretch>
                            <a:fillRect/>
                          </a:stretch>
                        </pic:blipFill>
                        <pic:spPr>
                          <a:xfrm>
                            <a:off x="0" y="0"/>
                            <a:ext cx="3635751" cy="942602"/>
                          </a:xfrm>
                          <a:prstGeom prst="rect">
                            <a:avLst/>
                          </a:prstGeom>
                          <a:ln/>
                        </pic:spPr>
                      </pic:pic>
                    </a:graphicData>
                  </a:graphic>
                </wp:inline>
              </w:drawing>
            </w:r>
          </w:p>
          <w:p w14:paraId="3DD0D162"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 xml:space="preserve">Phần tiếp sẽ chọn bảng mình muốn chọn rồi chọn các cột muốn lấy tại option column                     </w:t>
            </w:r>
            <w:r w:rsidRPr="0053242C">
              <w:rPr>
                <w:rFonts w:ascii="Times New Roman" w:hAnsi="Times New Roman" w:cs="Times New Roman"/>
                <w:noProof/>
              </w:rPr>
              <w:drawing>
                <wp:inline distT="114300" distB="114300" distL="114300" distR="114300" wp14:anchorId="3E88EEF3" wp14:editId="2643BF10">
                  <wp:extent cx="1067866" cy="1171915"/>
                  <wp:effectExtent l="0" t="0" r="0" b="0"/>
                  <wp:docPr id="165" name="image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5" name="image4.png" descr="Graphical user interface&#10;&#10;Description automatically generated with medium confidence"/>
                          <pic:cNvPicPr preferRelativeResize="0"/>
                        </pic:nvPicPr>
                        <pic:blipFill>
                          <a:blip r:embed="rId31"/>
                          <a:srcRect/>
                          <a:stretch>
                            <a:fillRect/>
                          </a:stretch>
                        </pic:blipFill>
                        <pic:spPr>
                          <a:xfrm>
                            <a:off x="0" y="0"/>
                            <a:ext cx="1072255" cy="1176731"/>
                          </a:xfrm>
                          <a:prstGeom prst="rect">
                            <a:avLst/>
                          </a:prstGeom>
                          <a:ln/>
                        </pic:spPr>
                      </pic:pic>
                    </a:graphicData>
                  </a:graphic>
                </wp:inline>
              </w:drawing>
            </w:r>
          </w:p>
        </w:tc>
      </w:tr>
      <w:tr w:rsidR="003F5830" w:rsidRPr="0053242C" w14:paraId="0DAA6F3D" w14:textId="77777777" w:rsidTr="00F31F20">
        <w:trPr>
          <w:trHeight w:val="2000"/>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039241"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lastRenderedPageBreak/>
              <w:t>2</w:t>
            </w:r>
          </w:p>
        </w:tc>
        <w:tc>
          <w:tcPr>
            <w:tcW w:w="1518" w:type="dxa"/>
            <w:tcBorders>
              <w:top w:val="nil"/>
              <w:left w:val="nil"/>
              <w:bottom w:val="single" w:sz="8" w:space="0" w:color="000000"/>
              <w:right w:val="single" w:sz="8" w:space="0" w:color="000000"/>
            </w:tcBorders>
            <w:tcMar>
              <w:top w:w="100" w:type="dxa"/>
              <w:left w:w="100" w:type="dxa"/>
              <w:bottom w:w="100" w:type="dxa"/>
              <w:right w:w="100" w:type="dxa"/>
            </w:tcMar>
          </w:tcPr>
          <w:p w14:paraId="430E831B"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Kéo 1 derived Column</w:t>
            </w:r>
          </w:p>
        </w:tc>
        <w:tc>
          <w:tcPr>
            <w:tcW w:w="7120" w:type="dxa"/>
            <w:tcBorders>
              <w:top w:val="nil"/>
              <w:left w:val="nil"/>
              <w:bottom w:val="single" w:sz="8" w:space="0" w:color="000000"/>
              <w:right w:val="single" w:sz="8" w:space="0" w:color="000000"/>
            </w:tcBorders>
            <w:tcMar>
              <w:top w:w="100" w:type="dxa"/>
              <w:left w:w="100" w:type="dxa"/>
              <w:bottom w:w="100" w:type="dxa"/>
              <w:right w:w="100" w:type="dxa"/>
            </w:tcMar>
          </w:tcPr>
          <w:p w14:paraId="1EC88531"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Thực hiện thay thế cột code cũ có kiểu dữ liệu float thành cột code mới kiểu integer =&gt; mục đích dễ dàng sau này tạo liên kết giữa các bảng qua cột code</w:t>
            </w:r>
          </w:p>
        </w:tc>
      </w:tr>
      <w:tr w:rsidR="003F5830" w:rsidRPr="0053242C" w14:paraId="058E8FAC" w14:textId="77777777" w:rsidTr="00F31F20">
        <w:trPr>
          <w:trHeight w:val="6120"/>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7A20BE"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3</w:t>
            </w:r>
          </w:p>
        </w:tc>
        <w:tc>
          <w:tcPr>
            <w:tcW w:w="1518" w:type="dxa"/>
            <w:tcBorders>
              <w:top w:val="nil"/>
              <w:left w:val="nil"/>
              <w:bottom w:val="single" w:sz="8" w:space="0" w:color="000000"/>
              <w:right w:val="single" w:sz="8" w:space="0" w:color="000000"/>
            </w:tcBorders>
            <w:tcMar>
              <w:top w:w="100" w:type="dxa"/>
              <w:left w:w="100" w:type="dxa"/>
              <w:bottom w:w="100" w:type="dxa"/>
              <w:right w:w="100" w:type="dxa"/>
            </w:tcMar>
          </w:tcPr>
          <w:p w14:paraId="0E4711F6"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Kéo 1 OLE DB destination</w:t>
            </w:r>
          </w:p>
        </w:tc>
        <w:tc>
          <w:tcPr>
            <w:tcW w:w="7120" w:type="dxa"/>
            <w:tcBorders>
              <w:top w:val="nil"/>
              <w:left w:val="nil"/>
              <w:bottom w:val="single" w:sz="8" w:space="0" w:color="000000"/>
              <w:right w:val="single" w:sz="8" w:space="0" w:color="000000"/>
            </w:tcBorders>
            <w:tcMar>
              <w:top w:w="100" w:type="dxa"/>
              <w:left w:w="100" w:type="dxa"/>
              <w:bottom w:w="100" w:type="dxa"/>
              <w:right w:w="100" w:type="dxa"/>
            </w:tcMar>
          </w:tcPr>
          <w:p w14:paraId="5788C449"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Dùng để chọn đích,</w:t>
            </w:r>
          </w:p>
          <w:p w14:paraId="34DF0E05"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0059A0A" wp14:editId="41F32136">
                  <wp:extent cx="4457700" cy="749300"/>
                  <wp:effectExtent l="0" t="0" r="0" b="0"/>
                  <wp:docPr id="182" name="image28.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82" name="image28.png" descr="Graphical user interface, text, application, website&#10;&#10;Description automatically generated"/>
                          <pic:cNvPicPr preferRelativeResize="0"/>
                        </pic:nvPicPr>
                        <pic:blipFill>
                          <a:blip r:embed="rId32"/>
                          <a:srcRect/>
                          <a:stretch>
                            <a:fillRect/>
                          </a:stretch>
                        </pic:blipFill>
                        <pic:spPr>
                          <a:xfrm>
                            <a:off x="0" y="0"/>
                            <a:ext cx="4457700" cy="749300"/>
                          </a:xfrm>
                          <a:prstGeom prst="rect">
                            <a:avLst/>
                          </a:prstGeom>
                          <a:ln/>
                        </pic:spPr>
                      </pic:pic>
                    </a:graphicData>
                  </a:graphic>
                </wp:inline>
              </w:drawing>
            </w:r>
          </w:p>
          <w:p w14:paraId="6C29A610"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Chọn database và bảng muốn chọn làm bảng đích</w:t>
            </w:r>
          </w:p>
          <w:p w14:paraId="14D4A243"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274DFB92" wp14:editId="75B8D98A">
                  <wp:extent cx="4457700" cy="1549400"/>
                  <wp:effectExtent l="0" t="0" r="0" b="0"/>
                  <wp:docPr id="274" name="image1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4" name="image118.png" descr="Diagram&#10;&#10;Description automatically generated"/>
                          <pic:cNvPicPr preferRelativeResize="0"/>
                        </pic:nvPicPr>
                        <pic:blipFill>
                          <a:blip r:embed="rId33"/>
                          <a:srcRect/>
                          <a:stretch>
                            <a:fillRect/>
                          </a:stretch>
                        </pic:blipFill>
                        <pic:spPr>
                          <a:xfrm>
                            <a:off x="0" y="0"/>
                            <a:ext cx="4457700" cy="1549400"/>
                          </a:xfrm>
                          <a:prstGeom prst="rect">
                            <a:avLst/>
                          </a:prstGeom>
                          <a:ln/>
                        </pic:spPr>
                      </pic:pic>
                    </a:graphicData>
                  </a:graphic>
                </wp:inline>
              </w:drawing>
            </w:r>
          </w:p>
          <w:p w14:paraId="3C618DED"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Mapping lại các cột cho phù hợp</w:t>
            </w:r>
          </w:p>
        </w:tc>
      </w:tr>
    </w:tbl>
    <w:p w14:paraId="492A7367" w14:textId="77777777" w:rsidR="003F5830" w:rsidRPr="0053242C" w:rsidRDefault="003F5830" w:rsidP="003F5830">
      <w:pPr>
        <w:spacing w:before="240" w:afterLines="120" w:after="288"/>
        <w:rPr>
          <w:rFonts w:ascii="Times New Roman" w:hAnsi="Times New Roman" w:cs="Times New Roman"/>
        </w:rPr>
      </w:pPr>
      <w:r w:rsidRPr="0053242C">
        <w:rPr>
          <w:rFonts w:ascii="Times New Roman" w:hAnsi="Times New Roman" w:cs="Times New Roman"/>
        </w:rPr>
        <w:t xml:space="preserve"> </w:t>
      </w:r>
    </w:p>
    <w:p w14:paraId="7C9A1FEA" w14:textId="240152D4" w:rsidR="003F5830" w:rsidRPr="0053242C" w:rsidRDefault="003F5830" w:rsidP="003F5830">
      <w:pPr>
        <w:pStyle w:val="Heading2"/>
        <w:rPr>
          <w:rFonts w:ascii="Times New Roman" w:hAnsi="Times New Roman" w:cs="Times New Roman"/>
        </w:rPr>
      </w:pPr>
      <w:bookmarkStart w:id="28" w:name="_Toc92844743"/>
      <w:r w:rsidRPr="0053242C">
        <w:rPr>
          <w:rFonts w:ascii="Times New Roman" w:hAnsi="Times New Roman" w:cs="Times New Roman"/>
        </w:rPr>
        <w:t>2. Source Accident, Casualty, Vehicles, Postcode:</w:t>
      </w:r>
      <w:bookmarkEnd w:id="28"/>
    </w:p>
    <w:p w14:paraId="3FC74A9F" w14:textId="77777777" w:rsidR="003F5830" w:rsidRPr="0053242C" w:rsidRDefault="003F5830" w:rsidP="003F5830">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4F7E8A9A" wp14:editId="44981F5F">
            <wp:extent cx="5943600" cy="647700"/>
            <wp:effectExtent l="0" t="0" r="0" b="0"/>
            <wp:docPr id="1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943600" cy="647700"/>
                    </a:xfrm>
                    <a:prstGeom prst="rect">
                      <a:avLst/>
                    </a:prstGeom>
                    <a:ln/>
                  </pic:spPr>
                </pic:pic>
              </a:graphicData>
            </a:graphic>
          </wp:inline>
        </w:drawing>
      </w:r>
    </w:p>
    <w:p w14:paraId="5B867DEB" w14:textId="77777777" w:rsidR="003F5830" w:rsidRPr="0053242C" w:rsidRDefault="003F5830" w:rsidP="003F5830">
      <w:pPr>
        <w:spacing w:before="240" w:afterLines="120" w:after="288"/>
        <w:rPr>
          <w:rFonts w:ascii="Times New Roman" w:hAnsi="Times New Roman" w:cs="Times New Roman"/>
        </w:rPr>
      </w:pPr>
      <w:r w:rsidRPr="0053242C">
        <w:rPr>
          <w:rFonts w:ascii="Times New Roman" w:hAnsi="Times New Roman" w:cs="Times New Roman"/>
        </w:rPr>
        <w:t xml:space="preserve"> Lấy ví dụ cho bảng Accidents Source, sẽ chỉ có 2 bước do 2 bảng này không cần thay đổi dữ liệu</w:t>
      </w:r>
    </w:p>
    <w:p w14:paraId="51997723" w14:textId="77777777" w:rsidR="003F5830" w:rsidRPr="0053242C" w:rsidRDefault="003F5830" w:rsidP="003F5830">
      <w:pPr>
        <w:spacing w:before="240" w:afterLines="120" w:after="288"/>
        <w:rPr>
          <w:rFonts w:ascii="Times New Roman" w:hAnsi="Times New Roman" w:cs="Times New Roman"/>
        </w:rPr>
      </w:pPr>
    </w:p>
    <w:tbl>
      <w:tblPr>
        <w:tblW w:w="9360"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708"/>
        <w:gridCol w:w="1170"/>
        <w:gridCol w:w="7482"/>
      </w:tblGrid>
      <w:tr w:rsidR="003F5830" w:rsidRPr="0053242C" w14:paraId="60CA50A7" w14:textId="77777777" w:rsidTr="00F31F20">
        <w:trPr>
          <w:trHeight w:val="485"/>
        </w:trPr>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6098" w14:textId="77777777" w:rsidR="003F5830" w:rsidRPr="0053242C" w:rsidRDefault="003F5830" w:rsidP="00F31F20">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lastRenderedPageBreak/>
              <w:t>STT</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9269C1" w14:textId="77777777" w:rsidR="003F5830" w:rsidRPr="0053242C" w:rsidRDefault="003F5830" w:rsidP="00F31F20">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Các bước</w:t>
            </w:r>
          </w:p>
        </w:tc>
        <w:tc>
          <w:tcPr>
            <w:tcW w:w="74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EFF658" w14:textId="77777777" w:rsidR="003F5830" w:rsidRPr="0053242C" w:rsidRDefault="003F5830" w:rsidP="00F31F20">
            <w:pPr>
              <w:spacing w:before="240" w:afterLines="120" w:after="288"/>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ab/>
              <w:t>Ý nghĩa</w:t>
            </w:r>
          </w:p>
        </w:tc>
      </w:tr>
      <w:tr w:rsidR="003F5830" w:rsidRPr="0053242C" w14:paraId="3E6D1DD9" w14:textId="77777777" w:rsidTr="00F31F20">
        <w:trPr>
          <w:trHeight w:val="10955"/>
        </w:trPr>
        <w:tc>
          <w:tcPr>
            <w:tcW w:w="7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8509D5"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1</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6D71130"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Kéo Flat File Source</w:t>
            </w:r>
          </w:p>
        </w:tc>
        <w:tc>
          <w:tcPr>
            <w:tcW w:w="7482" w:type="dxa"/>
            <w:tcBorders>
              <w:top w:val="nil"/>
              <w:left w:val="nil"/>
              <w:bottom w:val="single" w:sz="8" w:space="0" w:color="000000"/>
              <w:right w:val="single" w:sz="8" w:space="0" w:color="000000"/>
            </w:tcBorders>
            <w:tcMar>
              <w:top w:w="100" w:type="dxa"/>
              <w:left w:w="100" w:type="dxa"/>
              <w:bottom w:w="100" w:type="dxa"/>
              <w:right w:w="100" w:type="dxa"/>
            </w:tcMar>
          </w:tcPr>
          <w:p w14:paraId="23BB2BFE"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Lấy dữ liệu từ nguồn</w:t>
            </w:r>
          </w:p>
          <w:p w14:paraId="5E9362AC"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AF848CB" wp14:editId="420D5FF3">
                  <wp:extent cx="4724400" cy="1003300"/>
                  <wp:effectExtent l="0" t="0" r="0" b="0"/>
                  <wp:docPr id="272" name="image10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2" name="image104.png" descr="Graphical user interface, text, application&#10;&#10;Description automatically generated"/>
                          <pic:cNvPicPr preferRelativeResize="0"/>
                        </pic:nvPicPr>
                        <pic:blipFill>
                          <a:blip r:embed="rId35"/>
                          <a:srcRect/>
                          <a:stretch>
                            <a:fillRect/>
                          </a:stretch>
                        </pic:blipFill>
                        <pic:spPr>
                          <a:xfrm>
                            <a:off x="0" y="0"/>
                            <a:ext cx="4724400" cy="1003300"/>
                          </a:xfrm>
                          <a:prstGeom prst="rect">
                            <a:avLst/>
                          </a:prstGeom>
                          <a:ln/>
                        </pic:spPr>
                      </pic:pic>
                    </a:graphicData>
                  </a:graphic>
                </wp:inline>
              </w:drawing>
            </w:r>
          </w:p>
          <w:p w14:paraId="573D518D"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Tại đây ta sẽ chọn nguồn như hình bên bằng cách chọn file nguồn,</w:t>
            </w:r>
          </w:p>
          <w:p w14:paraId="666E6BBB"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Phần tiếp sẽ chọn bảng mình muốn chọn rồi chọn các cột muốn lấy tại option column</w:t>
            </w:r>
          </w:p>
          <w:p w14:paraId="3527D926"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626BCB4" wp14:editId="67220D8B">
                  <wp:extent cx="1258334" cy="1182965"/>
                  <wp:effectExtent l="0" t="0" r="0" b="0"/>
                  <wp:docPr id="255" name="image93.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255" name="image93.png" descr="Graphical user interface, application, Word&#10;&#10;Description automatically generated"/>
                          <pic:cNvPicPr preferRelativeResize="0"/>
                        </pic:nvPicPr>
                        <pic:blipFill>
                          <a:blip r:embed="rId36"/>
                          <a:srcRect/>
                          <a:stretch>
                            <a:fillRect/>
                          </a:stretch>
                        </pic:blipFill>
                        <pic:spPr>
                          <a:xfrm>
                            <a:off x="0" y="0"/>
                            <a:ext cx="1264969" cy="1189202"/>
                          </a:xfrm>
                          <a:prstGeom prst="rect">
                            <a:avLst/>
                          </a:prstGeom>
                          <a:ln/>
                        </pic:spPr>
                      </pic:pic>
                    </a:graphicData>
                  </a:graphic>
                </wp:inline>
              </w:drawing>
            </w:r>
          </w:p>
          <w:p w14:paraId="54C25614"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206E8AA1" wp14:editId="4BC90300">
                  <wp:extent cx="3216386" cy="1737886"/>
                  <wp:effectExtent l="0" t="0" r="0" b="2540"/>
                  <wp:docPr id="229" name="image6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29" name="image61.png" descr="Table&#10;&#10;Description automatically generated"/>
                          <pic:cNvPicPr preferRelativeResize="0"/>
                        </pic:nvPicPr>
                        <pic:blipFill>
                          <a:blip r:embed="rId37"/>
                          <a:srcRect/>
                          <a:stretch>
                            <a:fillRect/>
                          </a:stretch>
                        </pic:blipFill>
                        <pic:spPr>
                          <a:xfrm>
                            <a:off x="0" y="0"/>
                            <a:ext cx="3240120" cy="1750710"/>
                          </a:xfrm>
                          <a:prstGeom prst="rect">
                            <a:avLst/>
                          </a:prstGeom>
                          <a:ln/>
                        </pic:spPr>
                      </pic:pic>
                    </a:graphicData>
                  </a:graphic>
                </wp:inline>
              </w:drawing>
            </w:r>
          </w:p>
        </w:tc>
      </w:tr>
      <w:tr w:rsidR="003F5830" w:rsidRPr="0053242C" w14:paraId="6937F87C" w14:textId="77777777" w:rsidTr="00F31F20">
        <w:trPr>
          <w:trHeight w:val="8750"/>
        </w:trPr>
        <w:tc>
          <w:tcPr>
            <w:tcW w:w="7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1EECD6"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lastRenderedPageBreak/>
              <w:t>2</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C70DA3B"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Kéo 1 OLE DB destination</w:t>
            </w:r>
          </w:p>
        </w:tc>
        <w:tc>
          <w:tcPr>
            <w:tcW w:w="7482" w:type="dxa"/>
            <w:tcBorders>
              <w:top w:val="nil"/>
              <w:left w:val="nil"/>
              <w:bottom w:val="single" w:sz="8" w:space="0" w:color="000000"/>
              <w:right w:val="single" w:sz="8" w:space="0" w:color="000000"/>
            </w:tcBorders>
            <w:tcMar>
              <w:top w:w="100" w:type="dxa"/>
              <w:left w:w="100" w:type="dxa"/>
              <w:bottom w:w="100" w:type="dxa"/>
              <w:right w:w="100" w:type="dxa"/>
            </w:tcMar>
          </w:tcPr>
          <w:p w14:paraId="4070F974"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Dùng để chọn đích,</w:t>
            </w:r>
          </w:p>
          <w:p w14:paraId="491E9FE5"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7984FFE5" wp14:editId="7E59FFC8">
                  <wp:extent cx="3383008" cy="1909763"/>
                  <wp:effectExtent l="0" t="0" r="0" b="0"/>
                  <wp:docPr id="254" name="image8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54" name="image89.png" descr="Graphical user interface, text, application, email&#10;&#10;Description automatically generated"/>
                          <pic:cNvPicPr preferRelativeResize="0"/>
                        </pic:nvPicPr>
                        <pic:blipFill>
                          <a:blip r:embed="rId38"/>
                          <a:srcRect/>
                          <a:stretch>
                            <a:fillRect/>
                          </a:stretch>
                        </pic:blipFill>
                        <pic:spPr>
                          <a:xfrm>
                            <a:off x="0" y="0"/>
                            <a:ext cx="3383008" cy="1909763"/>
                          </a:xfrm>
                          <a:prstGeom prst="rect">
                            <a:avLst/>
                          </a:prstGeom>
                          <a:ln/>
                        </pic:spPr>
                      </pic:pic>
                    </a:graphicData>
                  </a:graphic>
                </wp:inline>
              </w:drawing>
            </w:r>
          </w:p>
          <w:p w14:paraId="36E8FC58"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Chọn database và bảng muốn chọn làm bảng đích</w:t>
            </w:r>
          </w:p>
          <w:p w14:paraId="232581E1"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Mapping lại các cột cho phù hợp</w:t>
            </w:r>
          </w:p>
          <w:p w14:paraId="70F45A45" w14:textId="77777777" w:rsidR="003F5830" w:rsidRPr="0053242C" w:rsidRDefault="003F5830" w:rsidP="00F31F20">
            <w:pPr>
              <w:spacing w:before="240" w:afterLines="120" w:after="288"/>
              <w:rPr>
                <w:rFonts w:ascii="Times New Roman" w:hAnsi="Times New Roman" w:cs="Times New Roman"/>
              </w:rPr>
            </w:pPr>
            <w:r w:rsidRPr="0053242C">
              <w:rPr>
                <w:rFonts w:ascii="Times New Roman" w:hAnsi="Times New Roman" w:cs="Times New Roman"/>
              </w:rPr>
              <w:t xml:space="preserve"> </w:t>
            </w:r>
            <w:r w:rsidRPr="0053242C">
              <w:rPr>
                <w:rFonts w:ascii="Times New Roman" w:hAnsi="Times New Roman" w:cs="Times New Roman"/>
                <w:noProof/>
              </w:rPr>
              <w:drawing>
                <wp:inline distT="114300" distB="114300" distL="114300" distR="114300" wp14:anchorId="5DB684C7" wp14:editId="3E10C080">
                  <wp:extent cx="3999634" cy="2128838"/>
                  <wp:effectExtent l="0" t="0" r="0" b="0"/>
                  <wp:docPr id="312" name="image15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12" name="image156.png" descr="Table&#10;&#10;Description automatically generated"/>
                          <pic:cNvPicPr preferRelativeResize="0"/>
                        </pic:nvPicPr>
                        <pic:blipFill>
                          <a:blip r:embed="rId39"/>
                          <a:srcRect/>
                          <a:stretch>
                            <a:fillRect/>
                          </a:stretch>
                        </pic:blipFill>
                        <pic:spPr>
                          <a:xfrm>
                            <a:off x="0" y="0"/>
                            <a:ext cx="3999634" cy="2128838"/>
                          </a:xfrm>
                          <a:prstGeom prst="rect">
                            <a:avLst/>
                          </a:prstGeom>
                          <a:ln/>
                        </pic:spPr>
                      </pic:pic>
                    </a:graphicData>
                  </a:graphic>
                </wp:inline>
              </w:drawing>
            </w:r>
          </w:p>
        </w:tc>
      </w:tr>
    </w:tbl>
    <w:p w14:paraId="23448AC9" w14:textId="77777777" w:rsidR="003F5830" w:rsidRPr="0053242C" w:rsidRDefault="003F5830" w:rsidP="003F5830">
      <w:pPr>
        <w:spacing w:before="240" w:afterLines="120" w:after="288"/>
        <w:rPr>
          <w:rFonts w:ascii="Times New Roman" w:hAnsi="Times New Roman" w:cs="Times New Roman"/>
        </w:rPr>
      </w:pPr>
      <w:r w:rsidRPr="0053242C">
        <w:rPr>
          <w:rFonts w:ascii="Times New Roman" w:hAnsi="Times New Roman" w:cs="Times New Roman"/>
        </w:rPr>
        <w:t xml:space="preserve"> </w:t>
      </w:r>
    </w:p>
    <w:p w14:paraId="178CFD6A" w14:textId="21AC4312" w:rsidR="003F5830" w:rsidRPr="0053242C" w:rsidRDefault="003F5830" w:rsidP="003F5830">
      <w:pPr>
        <w:pStyle w:val="Heading2"/>
        <w:rPr>
          <w:rFonts w:ascii="Times New Roman" w:hAnsi="Times New Roman" w:cs="Times New Roman"/>
        </w:rPr>
      </w:pPr>
      <w:bookmarkStart w:id="29" w:name="_Toc92844744"/>
      <w:r w:rsidRPr="0053242C">
        <w:rPr>
          <w:rFonts w:ascii="Times New Roman" w:hAnsi="Times New Roman" w:cs="Times New Roman"/>
        </w:rPr>
        <w:lastRenderedPageBreak/>
        <w:t>3. Source LSOA:</w:t>
      </w:r>
      <w:bookmarkEnd w:id="29"/>
    </w:p>
    <w:p w14:paraId="16E28E6C" w14:textId="77777777" w:rsidR="003F5830" w:rsidRPr="0053242C" w:rsidRDefault="003F5830" w:rsidP="003F5830">
      <w:pPr>
        <w:spacing w:afterLines="120" w:after="288"/>
        <w:rPr>
          <w:rFonts w:ascii="Times New Roman" w:hAnsi="Times New Roman" w:cs="Times New Roman"/>
        </w:rPr>
      </w:pPr>
      <w:r w:rsidRPr="0053242C">
        <w:rPr>
          <w:rFonts w:ascii="Times New Roman" w:hAnsi="Times New Roman" w:cs="Times New Roman"/>
        </w:rPr>
        <w:t xml:space="preserve">                                             </w:t>
      </w:r>
      <w:r w:rsidRPr="0053242C">
        <w:rPr>
          <w:rFonts w:ascii="Times New Roman" w:hAnsi="Times New Roman" w:cs="Times New Roman"/>
          <w:noProof/>
        </w:rPr>
        <w:drawing>
          <wp:inline distT="114300" distB="114300" distL="114300" distR="114300" wp14:anchorId="23B5D228" wp14:editId="114C1257">
            <wp:extent cx="1923423" cy="2027027"/>
            <wp:effectExtent l="0" t="0" r="0" b="5080"/>
            <wp:docPr id="256" name="image9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6" name="image94.png" descr="Diagram&#10;&#10;Description automatically generated"/>
                    <pic:cNvPicPr preferRelativeResize="0"/>
                  </pic:nvPicPr>
                  <pic:blipFill>
                    <a:blip r:embed="rId40"/>
                    <a:srcRect/>
                    <a:stretch>
                      <a:fillRect/>
                    </a:stretch>
                  </pic:blipFill>
                  <pic:spPr>
                    <a:xfrm>
                      <a:off x="0" y="0"/>
                      <a:ext cx="1927320" cy="2031134"/>
                    </a:xfrm>
                    <a:prstGeom prst="rect">
                      <a:avLst/>
                    </a:prstGeom>
                    <a:ln/>
                  </pic:spPr>
                </pic:pic>
              </a:graphicData>
            </a:graphic>
          </wp:inline>
        </w:drawing>
      </w:r>
    </w:p>
    <w:p w14:paraId="0C7E8095" w14:textId="77777777" w:rsidR="003F5830" w:rsidRPr="0053242C" w:rsidRDefault="003F5830" w:rsidP="003F5830">
      <w:pPr>
        <w:spacing w:before="240" w:afterLines="120" w:after="288"/>
        <w:rPr>
          <w:rFonts w:ascii="Times New Roman" w:hAnsi="Times New Roman" w:cs="Times New Roman"/>
        </w:rPr>
      </w:pPr>
      <w:r w:rsidRPr="0053242C">
        <w:rPr>
          <w:rFonts w:ascii="Times New Roman" w:hAnsi="Times New Roman" w:cs="Times New Roman"/>
        </w:rPr>
        <w:t>Cũng giống các bảng ở bước trên, chỉ có thêm 1 bước ở giữa là :</w:t>
      </w:r>
    </w:p>
    <w:p w14:paraId="6C178235" w14:textId="77777777" w:rsidR="003F5830" w:rsidRPr="0053242C" w:rsidRDefault="003F5830" w:rsidP="003F5830">
      <w:pPr>
        <w:spacing w:before="240" w:afterLines="120" w:after="288"/>
        <w:rPr>
          <w:rFonts w:ascii="Times New Roman" w:hAnsi="Times New Roman" w:cs="Times New Roman"/>
        </w:rPr>
      </w:pPr>
      <w:r w:rsidRPr="0053242C">
        <w:rPr>
          <w:rFonts w:ascii="Times New Roman" w:hAnsi="Times New Roman" w:cs="Times New Roman"/>
        </w:rPr>
        <w:t>Kéo Script Component :</w:t>
      </w:r>
    </w:p>
    <w:p w14:paraId="5CEB204A" w14:textId="77777777" w:rsidR="003F5830" w:rsidRPr="0053242C" w:rsidRDefault="003F5830" w:rsidP="003F5830">
      <w:pPr>
        <w:spacing w:before="240" w:afterLines="120" w:after="288"/>
        <w:ind w:left="420"/>
        <w:rPr>
          <w:rFonts w:ascii="Times New Roman" w:hAnsi="Times New Roman" w:cs="Times New Roman"/>
        </w:rPr>
      </w:pPr>
      <w:r w:rsidRPr="0053242C">
        <w:rPr>
          <w:rFonts w:ascii="Times New Roman" w:hAnsi="Times New Roman" w:cs="Times New Roman"/>
        </w:rPr>
        <w:t>-</w:t>
      </w:r>
      <w:r w:rsidRPr="0053242C">
        <w:rPr>
          <w:rFonts w:ascii="Times New Roman" w:hAnsi="Times New Roman" w:cs="Times New Roman"/>
          <w:sz w:val="14"/>
          <w:szCs w:val="14"/>
        </w:rPr>
        <w:t xml:space="preserve">       </w:t>
      </w:r>
      <w:r w:rsidRPr="0053242C">
        <w:rPr>
          <w:rFonts w:ascii="Times New Roman" w:hAnsi="Times New Roman" w:cs="Times New Roman"/>
        </w:rPr>
        <w:t xml:space="preserve"> Tại Script language chọn ngôn ngữ viết, ở đây nhóm em chọn C# rồi chọn edit script :</w:t>
      </w:r>
    </w:p>
    <w:p w14:paraId="4342AC98" w14:textId="77777777" w:rsidR="003F5830" w:rsidRPr="0053242C" w:rsidRDefault="003F5830" w:rsidP="003F5830">
      <w:pPr>
        <w:spacing w:before="240" w:afterLines="120" w:after="288"/>
        <w:ind w:left="420"/>
        <w:rPr>
          <w:rFonts w:ascii="Times New Roman" w:hAnsi="Times New Roman" w:cs="Times New Roman"/>
        </w:rPr>
      </w:pPr>
      <w:r w:rsidRPr="0053242C">
        <w:rPr>
          <w:rFonts w:ascii="Times New Roman" w:hAnsi="Times New Roman" w:cs="Times New Roman"/>
          <w:noProof/>
        </w:rPr>
        <w:drawing>
          <wp:inline distT="114300" distB="114300" distL="114300" distR="114300" wp14:anchorId="2E6843DC" wp14:editId="710027DC">
            <wp:extent cx="5943600" cy="317500"/>
            <wp:effectExtent l="0" t="0" r="0" b="0"/>
            <wp:docPr id="25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1"/>
                    <a:srcRect/>
                    <a:stretch>
                      <a:fillRect/>
                    </a:stretch>
                  </pic:blipFill>
                  <pic:spPr>
                    <a:xfrm>
                      <a:off x="0" y="0"/>
                      <a:ext cx="5943600" cy="317500"/>
                    </a:xfrm>
                    <a:prstGeom prst="rect">
                      <a:avLst/>
                    </a:prstGeom>
                    <a:ln/>
                  </pic:spPr>
                </pic:pic>
              </a:graphicData>
            </a:graphic>
          </wp:inline>
        </w:drawing>
      </w:r>
    </w:p>
    <w:p w14:paraId="6FE42AC4" w14:textId="77777777" w:rsidR="003F5830" w:rsidRPr="0053242C" w:rsidRDefault="003F5830" w:rsidP="003F5830">
      <w:pPr>
        <w:spacing w:before="240" w:afterLines="120" w:after="288"/>
        <w:ind w:left="420"/>
        <w:rPr>
          <w:rFonts w:ascii="Times New Roman" w:hAnsi="Times New Roman" w:cs="Times New Roman"/>
        </w:rPr>
      </w:pPr>
      <w:r w:rsidRPr="0053242C">
        <w:rPr>
          <w:rFonts w:ascii="Times New Roman" w:hAnsi="Times New Roman" w:cs="Times New Roman"/>
        </w:rPr>
        <w:t xml:space="preserve">                                                  </w:t>
      </w:r>
      <w:r w:rsidRPr="0053242C">
        <w:rPr>
          <w:rFonts w:ascii="Times New Roman" w:hAnsi="Times New Roman" w:cs="Times New Roman"/>
          <w:noProof/>
        </w:rPr>
        <w:drawing>
          <wp:inline distT="114300" distB="114300" distL="114300" distR="114300" wp14:anchorId="2E061411" wp14:editId="3A3C8E71">
            <wp:extent cx="2004695" cy="697467"/>
            <wp:effectExtent l="0" t="0" r="1905" b="1270"/>
            <wp:docPr id="317" name="image15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17" name="image152.png" descr="Graphical user interface, application&#10;&#10;Description automatically generated"/>
                    <pic:cNvPicPr preferRelativeResize="0"/>
                  </pic:nvPicPr>
                  <pic:blipFill>
                    <a:blip r:embed="rId42"/>
                    <a:srcRect/>
                    <a:stretch>
                      <a:fillRect/>
                    </a:stretch>
                  </pic:blipFill>
                  <pic:spPr>
                    <a:xfrm>
                      <a:off x="0" y="0"/>
                      <a:ext cx="2013180" cy="700419"/>
                    </a:xfrm>
                    <a:prstGeom prst="rect">
                      <a:avLst/>
                    </a:prstGeom>
                    <a:ln/>
                  </pic:spPr>
                </pic:pic>
              </a:graphicData>
            </a:graphic>
          </wp:inline>
        </w:drawing>
      </w:r>
    </w:p>
    <w:p w14:paraId="1F49A275" w14:textId="77777777" w:rsidR="003F5830" w:rsidRPr="0053242C" w:rsidRDefault="003F5830" w:rsidP="003F5830">
      <w:pPr>
        <w:spacing w:before="240" w:afterLines="120" w:after="288"/>
        <w:ind w:left="420"/>
        <w:rPr>
          <w:rFonts w:ascii="Times New Roman" w:hAnsi="Times New Roman" w:cs="Times New Roman"/>
        </w:rPr>
      </w:pPr>
      <w:r w:rsidRPr="0053242C">
        <w:rPr>
          <w:rFonts w:ascii="Times New Roman" w:hAnsi="Times New Roman" w:cs="Times New Roman"/>
        </w:rPr>
        <w:t>-</w:t>
      </w:r>
      <w:r w:rsidRPr="0053242C">
        <w:rPr>
          <w:rFonts w:ascii="Times New Roman" w:hAnsi="Times New Roman" w:cs="Times New Roman"/>
          <w:sz w:val="14"/>
          <w:szCs w:val="14"/>
        </w:rPr>
        <w:t xml:space="preserve">       </w:t>
      </w:r>
      <w:r w:rsidRPr="0053242C">
        <w:rPr>
          <w:rFonts w:ascii="Times New Roman" w:hAnsi="Times New Roman" w:cs="Times New Roman"/>
        </w:rPr>
        <w:t>Chọn input column để chọn các cột cần lấy để biến đổi</w:t>
      </w:r>
    </w:p>
    <w:p w14:paraId="66EA22B7" w14:textId="77777777" w:rsidR="003F5830" w:rsidRPr="0053242C" w:rsidRDefault="003F5830" w:rsidP="003F5830">
      <w:pPr>
        <w:spacing w:before="240" w:afterLines="120" w:after="288"/>
        <w:ind w:left="420"/>
        <w:rPr>
          <w:rFonts w:ascii="Times New Roman" w:hAnsi="Times New Roman" w:cs="Times New Roman"/>
        </w:rPr>
      </w:pPr>
      <w:r w:rsidRPr="0053242C">
        <w:rPr>
          <w:rFonts w:ascii="Times New Roman" w:hAnsi="Times New Roman" w:cs="Times New Roman"/>
        </w:rPr>
        <w:t xml:space="preserve">                                 </w:t>
      </w:r>
      <w:r w:rsidRPr="0053242C">
        <w:rPr>
          <w:rFonts w:ascii="Times New Roman" w:hAnsi="Times New Roman" w:cs="Times New Roman"/>
          <w:noProof/>
        </w:rPr>
        <w:drawing>
          <wp:inline distT="114300" distB="114300" distL="114300" distR="114300" wp14:anchorId="40315CB8" wp14:editId="40BEC640">
            <wp:extent cx="1541052" cy="1427101"/>
            <wp:effectExtent l="0" t="0" r="0" b="0"/>
            <wp:docPr id="245" name="image91.png" descr="Graphical user interface,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5" name="image91.png" descr="Graphical user interface, diagram&#10;&#10;Description automatically generated with medium confidence"/>
                    <pic:cNvPicPr preferRelativeResize="0"/>
                  </pic:nvPicPr>
                  <pic:blipFill>
                    <a:blip r:embed="rId43"/>
                    <a:srcRect/>
                    <a:stretch>
                      <a:fillRect/>
                    </a:stretch>
                  </pic:blipFill>
                  <pic:spPr>
                    <a:xfrm>
                      <a:off x="0" y="0"/>
                      <a:ext cx="1547188" cy="1432783"/>
                    </a:xfrm>
                    <a:prstGeom prst="rect">
                      <a:avLst/>
                    </a:prstGeom>
                    <a:ln/>
                  </pic:spPr>
                </pic:pic>
              </a:graphicData>
            </a:graphic>
          </wp:inline>
        </w:drawing>
      </w:r>
    </w:p>
    <w:p w14:paraId="3F42B9DF" w14:textId="77777777" w:rsidR="003F5830" w:rsidRPr="0053242C" w:rsidRDefault="003F5830" w:rsidP="003F5830">
      <w:pPr>
        <w:spacing w:before="240" w:afterLines="120" w:after="288"/>
        <w:ind w:left="420"/>
        <w:rPr>
          <w:rFonts w:ascii="Times New Roman" w:hAnsi="Times New Roman" w:cs="Times New Roman"/>
        </w:rPr>
      </w:pPr>
      <w:r w:rsidRPr="0053242C">
        <w:rPr>
          <w:rFonts w:ascii="Times New Roman" w:hAnsi="Times New Roman" w:cs="Times New Roman"/>
        </w:rPr>
        <w:t>-</w:t>
      </w:r>
      <w:r w:rsidRPr="0053242C">
        <w:rPr>
          <w:rFonts w:ascii="Times New Roman" w:hAnsi="Times New Roman" w:cs="Times New Roman"/>
          <w:sz w:val="14"/>
          <w:szCs w:val="14"/>
        </w:rPr>
        <w:t xml:space="preserve">       </w:t>
      </w:r>
      <w:r w:rsidRPr="0053242C">
        <w:rPr>
          <w:rFonts w:ascii="Times New Roman" w:hAnsi="Times New Roman" w:cs="Times New Roman"/>
        </w:rPr>
        <w:t>Chọn add ouput column để tạo cột ouput và kiểu dữ liệu :</w:t>
      </w:r>
    </w:p>
    <w:p w14:paraId="7DE16F5B" w14:textId="77777777" w:rsidR="003F5830" w:rsidRPr="0053242C" w:rsidRDefault="003F5830" w:rsidP="003F5830">
      <w:pPr>
        <w:spacing w:before="240" w:afterLines="120" w:after="288"/>
        <w:ind w:left="420"/>
        <w:rPr>
          <w:rFonts w:ascii="Times New Roman" w:hAnsi="Times New Roman" w:cs="Times New Roman"/>
        </w:rPr>
      </w:pPr>
      <w:r w:rsidRPr="0053242C">
        <w:rPr>
          <w:rFonts w:ascii="Times New Roman" w:hAnsi="Times New Roman" w:cs="Times New Roman"/>
        </w:rPr>
        <w:lastRenderedPageBreak/>
        <w:t xml:space="preserve">                 </w:t>
      </w:r>
      <w:r w:rsidRPr="0053242C">
        <w:rPr>
          <w:rFonts w:ascii="Times New Roman" w:hAnsi="Times New Roman" w:cs="Times New Roman"/>
          <w:noProof/>
        </w:rPr>
        <w:drawing>
          <wp:inline distT="114300" distB="114300" distL="114300" distR="114300" wp14:anchorId="71C8630F" wp14:editId="2F8D202D">
            <wp:extent cx="4111603" cy="2418203"/>
            <wp:effectExtent l="0" t="0" r="3810" b="0"/>
            <wp:docPr id="248" name="image8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8" name="image86.png" descr="Graphical user interface, application&#10;&#10;Description automatically generated"/>
                    <pic:cNvPicPr preferRelativeResize="0"/>
                  </pic:nvPicPr>
                  <pic:blipFill>
                    <a:blip r:embed="rId44"/>
                    <a:srcRect/>
                    <a:stretch>
                      <a:fillRect/>
                    </a:stretch>
                  </pic:blipFill>
                  <pic:spPr>
                    <a:xfrm>
                      <a:off x="0" y="0"/>
                      <a:ext cx="4117826" cy="2421863"/>
                    </a:xfrm>
                    <a:prstGeom prst="rect">
                      <a:avLst/>
                    </a:prstGeom>
                    <a:ln/>
                  </pic:spPr>
                </pic:pic>
              </a:graphicData>
            </a:graphic>
          </wp:inline>
        </w:drawing>
      </w:r>
    </w:p>
    <w:p w14:paraId="4C7A03F9" w14:textId="77777777" w:rsidR="003F5830" w:rsidRPr="0053242C" w:rsidRDefault="003F5830" w:rsidP="003F5830">
      <w:pPr>
        <w:spacing w:before="240" w:afterLines="120" w:after="288"/>
        <w:ind w:left="420"/>
        <w:rPr>
          <w:rFonts w:ascii="Times New Roman" w:hAnsi="Times New Roman" w:cs="Times New Roman"/>
        </w:rPr>
      </w:pPr>
      <w:r w:rsidRPr="0053242C">
        <w:rPr>
          <w:rFonts w:ascii="Times New Roman" w:hAnsi="Times New Roman" w:cs="Times New Roman"/>
        </w:rPr>
        <w:t>-</w:t>
      </w:r>
      <w:r w:rsidRPr="0053242C">
        <w:rPr>
          <w:rFonts w:ascii="Times New Roman" w:hAnsi="Times New Roman" w:cs="Times New Roman"/>
          <w:sz w:val="14"/>
          <w:szCs w:val="14"/>
        </w:rPr>
        <w:t xml:space="preserve">       </w:t>
      </w:r>
      <w:r w:rsidRPr="0053242C">
        <w:rPr>
          <w:rFonts w:ascii="Times New Roman" w:hAnsi="Times New Roman" w:cs="Times New Roman"/>
        </w:rPr>
        <w:t>Viết hàm phù hợp để cắt chuỗi:</w:t>
      </w:r>
    </w:p>
    <w:p w14:paraId="7FF7427E" w14:textId="77777777" w:rsidR="003F5830" w:rsidRPr="0053242C" w:rsidRDefault="003F5830" w:rsidP="003F5830">
      <w:pPr>
        <w:spacing w:before="240" w:afterLines="120" w:after="288"/>
        <w:ind w:left="420"/>
        <w:rPr>
          <w:rFonts w:ascii="Times New Roman" w:hAnsi="Times New Roman" w:cs="Times New Roman"/>
        </w:rPr>
      </w:pPr>
      <w:r w:rsidRPr="0053242C">
        <w:rPr>
          <w:rFonts w:ascii="Times New Roman" w:hAnsi="Times New Roman" w:cs="Times New Roman"/>
        </w:rPr>
        <w:t>Split_pcds: bỏ dấu “ đầu tiên, láy các kí tự trc dấu cách</w:t>
      </w:r>
    </w:p>
    <w:p w14:paraId="4BBED036" w14:textId="77777777" w:rsidR="003F5830" w:rsidRPr="0053242C" w:rsidRDefault="003F5830" w:rsidP="003F5830">
      <w:pPr>
        <w:spacing w:before="240" w:afterLines="120" w:after="288"/>
        <w:ind w:left="420"/>
        <w:rPr>
          <w:rFonts w:ascii="Times New Roman" w:hAnsi="Times New Roman" w:cs="Times New Roman"/>
        </w:rPr>
      </w:pPr>
      <w:r w:rsidRPr="0053242C">
        <w:rPr>
          <w:rFonts w:ascii="Times New Roman" w:hAnsi="Times New Roman" w:cs="Times New Roman"/>
        </w:rPr>
        <w:t>splitlsoa11cd: Bỏ dấu " đầu tiên, lấy các kí tự trước dấu " tiếp theo</w:t>
      </w:r>
    </w:p>
    <w:p w14:paraId="17EFCF95" w14:textId="72468BF2" w:rsidR="003F5830" w:rsidRPr="0053242C" w:rsidRDefault="003F5830" w:rsidP="003F5830">
      <w:pPr>
        <w:spacing w:before="240" w:afterLines="120" w:after="288"/>
        <w:rPr>
          <w:rFonts w:ascii="Times New Roman" w:hAnsi="Times New Roman" w:cs="Times New Roman"/>
        </w:rPr>
      </w:pPr>
      <w:r w:rsidRPr="0053242C">
        <w:rPr>
          <w:rFonts w:ascii="Times New Roman" w:hAnsi="Times New Roman" w:cs="Times New Roman"/>
        </w:rPr>
        <w:t xml:space="preserve">                        </w:t>
      </w:r>
    </w:p>
    <w:p w14:paraId="0AABF730" w14:textId="282B92A9" w:rsidR="00F13559" w:rsidRPr="0053242C" w:rsidRDefault="15450845" w:rsidP="0059368B">
      <w:pPr>
        <w:pStyle w:val="Heading1"/>
        <w:numPr>
          <w:ilvl w:val="0"/>
          <w:numId w:val="15"/>
        </w:numPr>
        <w:spacing w:afterLines="120" w:after="288"/>
        <w:rPr>
          <w:rFonts w:ascii="Times New Roman" w:hAnsi="Times New Roman" w:cs="Times New Roman"/>
          <w:b/>
          <w:bCs/>
        </w:rPr>
      </w:pPr>
      <w:bookmarkStart w:id="30" w:name="_Toc92844745"/>
      <w:r w:rsidRPr="0053242C">
        <w:rPr>
          <w:rFonts w:ascii="Times New Roman" w:hAnsi="Times New Roman" w:cs="Times New Roman"/>
          <w:b/>
          <w:bCs/>
        </w:rPr>
        <w:t>MÔ TẢ CÁC BƯỚC ĐỔ TỪ STAGE TO NDS:</w:t>
      </w:r>
      <w:bookmarkEnd w:id="30"/>
    </w:p>
    <w:p w14:paraId="0236AC5B" w14:textId="77777777" w:rsidR="00F13559" w:rsidRPr="0053242C" w:rsidRDefault="00F13559" w:rsidP="00F13559">
      <w:pPr>
        <w:spacing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794B58DD" wp14:editId="2C026A8C">
            <wp:extent cx="5937250" cy="3064510"/>
            <wp:effectExtent l="0" t="0" r="0" b="0"/>
            <wp:docPr id="316" name="image15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16" name="image159.png" descr="Graphical user interface, application&#10;&#10;Description automatically generated"/>
                    <pic:cNvPicPr preferRelativeResize="0"/>
                  </pic:nvPicPr>
                  <pic:blipFill>
                    <a:blip r:embed="rId45"/>
                    <a:srcRect/>
                    <a:stretch>
                      <a:fillRect/>
                    </a:stretch>
                  </pic:blipFill>
                  <pic:spPr>
                    <a:xfrm>
                      <a:off x="0" y="0"/>
                      <a:ext cx="5937250" cy="3064510"/>
                    </a:xfrm>
                    <a:prstGeom prst="rect">
                      <a:avLst/>
                    </a:prstGeom>
                    <a:ln/>
                  </pic:spPr>
                </pic:pic>
              </a:graphicData>
            </a:graphic>
          </wp:inline>
        </w:drawing>
      </w:r>
    </w:p>
    <w:p w14:paraId="067ED037" w14:textId="282B92A9" w:rsidR="00F13559" w:rsidRPr="0053242C" w:rsidRDefault="15450845" w:rsidP="00F13559">
      <w:pPr>
        <w:spacing w:afterLines="120" w:after="288"/>
        <w:ind w:firstLine="720"/>
        <w:rPr>
          <w:rFonts w:ascii="Times New Roman" w:hAnsi="Times New Roman" w:cs="Times New Roman"/>
        </w:rPr>
      </w:pPr>
      <w:r w:rsidRPr="0053242C">
        <w:rPr>
          <w:rFonts w:ascii="Times New Roman" w:hAnsi="Times New Roman" w:cs="Times New Roman"/>
        </w:rPr>
        <w:lastRenderedPageBreak/>
        <w:t>Để thực hiện được việc đổ dữ liệu từ Stage vào NDS ta cần chú ý đến khoá ngoại của các bảng trong NDS, điều này sẽ quyết định thứ tự đổ dữ liệu của các bảng trong NDS cụ thể như sau:</w:t>
      </w:r>
    </w:p>
    <w:p w14:paraId="4A068774" w14:textId="282B92A9" w:rsidR="00F13559" w:rsidRPr="0053242C" w:rsidRDefault="15450845" w:rsidP="0059368B">
      <w:pPr>
        <w:pStyle w:val="Heading2"/>
        <w:numPr>
          <w:ilvl w:val="0"/>
          <w:numId w:val="17"/>
        </w:numPr>
        <w:spacing w:afterLines="120" w:after="288"/>
        <w:rPr>
          <w:rFonts w:ascii="Times New Roman" w:hAnsi="Times New Roman" w:cs="Times New Roman"/>
        </w:rPr>
      </w:pPr>
      <w:bookmarkStart w:id="31" w:name="_Toc92844746"/>
      <w:r w:rsidRPr="0053242C">
        <w:rPr>
          <w:rFonts w:ascii="Times New Roman" w:hAnsi="Times New Roman" w:cs="Times New Roman"/>
        </w:rPr>
        <w:t>Các bảng  cần không tham chiếu khoá ngoại:</w:t>
      </w:r>
      <w:bookmarkEnd w:id="31"/>
    </w:p>
    <w:tbl>
      <w:tblPr>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000" w:firstRow="0" w:lastRow="0" w:firstColumn="0" w:lastColumn="0" w:noHBand="0" w:noVBand="0"/>
      </w:tblPr>
      <w:tblGrid>
        <w:gridCol w:w="632"/>
        <w:gridCol w:w="2060"/>
        <w:gridCol w:w="6667"/>
      </w:tblGrid>
      <w:tr w:rsidR="00F13559" w:rsidRPr="0053242C" w14:paraId="1BDD9C41" w14:textId="77777777" w:rsidTr="00F6584F">
        <w:trPr>
          <w:trHeight w:val="4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743D2"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STT</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C647"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Các bước</w:t>
            </w:r>
          </w:p>
        </w:tc>
        <w:tc>
          <w:tcPr>
            <w:tcW w:w="6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0565A"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Ý nghĩa</w:t>
            </w:r>
          </w:p>
        </w:tc>
      </w:tr>
      <w:tr w:rsidR="00F13559" w:rsidRPr="0053242C" w14:paraId="49AC2989" w14:textId="77777777" w:rsidTr="00F6584F">
        <w:trPr>
          <w:trHeight w:val="16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03020"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1</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2EC2E"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Data flow task</w:t>
            </w:r>
          </w:p>
          <w:p w14:paraId="2A2B6F2A"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(Với bảng Area)</w:t>
            </w:r>
          </w:p>
        </w:tc>
        <w:tc>
          <w:tcPr>
            <w:tcW w:w="6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4588D"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Đổ dữ liệu từ Stage -&gt; NDS</w:t>
            </w:r>
          </w:p>
          <w:p w14:paraId="41D5FF33"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hAnsi="Times New Roman" w:cs="Times New Roman"/>
                <w:noProof/>
              </w:rPr>
              <w:drawing>
                <wp:inline distT="0" distB="0" distL="114300" distR="114300" wp14:anchorId="5743AD6E" wp14:editId="73BE4503">
                  <wp:extent cx="1285875" cy="709930"/>
                  <wp:effectExtent l="0" t="0" r="0" b="0"/>
                  <wp:docPr id="318" name="image148.png"/>
                  <wp:cNvGraphicFramePr/>
                  <a:graphic xmlns:a="http://schemas.openxmlformats.org/drawingml/2006/main">
                    <a:graphicData uri="http://schemas.openxmlformats.org/drawingml/2006/picture">
                      <pic:pic xmlns:pic="http://schemas.openxmlformats.org/drawingml/2006/picture">
                        <pic:nvPicPr>
                          <pic:cNvPr id="318" name="image148.png"/>
                          <pic:cNvPicPr preferRelativeResize="0"/>
                        </pic:nvPicPr>
                        <pic:blipFill>
                          <a:blip r:embed="rId46"/>
                          <a:srcRect/>
                          <a:stretch>
                            <a:fillRect/>
                          </a:stretch>
                        </pic:blipFill>
                        <pic:spPr>
                          <a:xfrm>
                            <a:off x="0" y="0"/>
                            <a:ext cx="1285875" cy="709930"/>
                          </a:xfrm>
                          <a:prstGeom prst="rect">
                            <a:avLst/>
                          </a:prstGeom>
                          <a:ln/>
                        </pic:spPr>
                      </pic:pic>
                    </a:graphicData>
                  </a:graphic>
                </wp:inline>
              </w:drawing>
            </w:r>
          </w:p>
        </w:tc>
      </w:tr>
      <w:tr w:rsidR="00F13559" w:rsidRPr="0053242C" w14:paraId="0489D17B" w14:textId="77777777" w:rsidTr="00F6584F">
        <w:trPr>
          <w:trHeight w:val="357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236B9"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3</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A3BC2"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Nạp từ stage vào bảng Area trong NDS</w:t>
            </w:r>
          </w:p>
        </w:tc>
        <w:tc>
          <w:tcPr>
            <w:tcW w:w="6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378B1"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5E52D460" wp14:editId="656A8138">
                  <wp:extent cx="4224655" cy="2879725"/>
                  <wp:effectExtent l="0" t="0" r="0" b="0"/>
                  <wp:docPr id="319" name="image158.png"/>
                  <wp:cNvGraphicFramePr/>
                  <a:graphic xmlns:a="http://schemas.openxmlformats.org/drawingml/2006/main">
                    <a:graphicData uri="http://schemas.openxmlformats.org/drawingml/2006/picture">
                      <pic:pic xmlns:pic="http://schemas.openxmlformats.org/drawingml/2006/picture">
                        <pic:nvPicPr>
                          <pic:cNvPr id="319" name="image158.png"/>
                          <pic:cNvPicPr preferRelativeResize="0"/>
                        </pic:nvPicPr>
                        <pic:blipFill>
                          <a:blip r:embed="rId47"/>
                          <a:srcRect/>
                          <a:stretch>
                            <a:fillRect/>
                          </a:stretch>
                        </pic:blipFill>
                        <pic:spPr>
                          <a:xfrm>
                            <a:off x="0" y="0"/>
                            <a:ext cx="4224655" cy="2879725"/>
                          </a:xfrm>
                          <a:prstGeom prst="rect">
                            <a:avLst/>
                          </a:prstGeom>
                          <a:ln/>
                        </pic:spPr>
                      </pic:pic>
                    </a:graphicData>
                  </a:graphic>
                </wp:inline>
              </w:drawing>
            </w:r>
          </w:p>
        </w:tc>
      </w:tr>
      <w:tr w:rsidR="00F13559" w:rsidRPr="0053242C" w14:paraId="3BCA3436" w14:textId="77777777" w:rsidTr="00F6584F">
        <w:trPr>
          <w:trHeight w:val="5685"/>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117C"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lastRenderedPageBreak/>
              <w:t>4</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9858E"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Chọn nguồn dữ liệu</w:t>
            </w:r>
          </w:p>
        </w:tc>
        <w:tc>
          <w:tcPr>
            <w:tcW w:w="6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58BAD"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Ta chọn nguồn dữ liệu nạp vào là bảng Area trong Stage:</w:t>
            </w:r>
          </w:p>
          <w:p w14:paraId="721C45AF"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Lưu ý chọn đúng kết nối tại mục OLE DB Connection manager cũng như đúng tên bảng tại mục Name of the table</w:t>
            </w:r>
          </w:p>
          <w:p w14:paraId="41AA429C"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hAnsi="Times New Roman" w:cs="Times New Roman"/>
                <w:noProof/>
              </w:rPr>
              <w:drawing>
                <wp:inline distT="0" distB="0" distL="114300" distR="114300" wp14:anchorId="61BAD00E" wp14:editId="41EC285F">
                  <wp:extent cx="4283075" cy="2591435"/>
                  <wp:effectExtent l="0" t="0" r="0" b="0"/>
                  <wp:docPr id="320" name="image155.png"/>
                  <wp:cNvGraphicFramePr/>
                  <a:graphic xmlns:a="http://schemas.openxmlformats.org/drawingml/2006/main">
                    <a:graphicData uri="http://schemas.openxmlformats.org/drawingml/2006/picture">
                      <pic:pic xmlns:pic="http://schemas.openxmlformats.org/drawingml/2006/picture">
                        <pic:nvPicPr>
                          <pic:cNvPr id="320" name="image155.png"/>
                          <pic:cNvPicPr preferRelativeResize="0"/>
                        </pic:nvPicPr>
                        <pic:blipFill>
                          <a:blip r:embed="rId48"/>
                          <a:srcRect/>
                          <a:stretch>
                            <a:fillRect/>
                          </a:stretch>
                        </pic:blipFill>
                        <pic:spPr>
                          <a:xfrm>
                            <a:off x="0" y="0"/>
                            <a:ext cx="4283075" cy="2591435"/>
                          </a:xfrm>
                          <a:prstGeom prst="rect">
                            <a:avLst/>
                          </a:prstGeom>
                          <a:ln/>
                        </pic:spPr>
                      </pic:pic>
                    </a:graphicData>
                  </a:graphic>
                </wp:inline>
              </w:drawing>
            </w:r>
          </w:p>
        </w:tc>
      </w:tr>
      <w:tr w:rsidR="00F13559" w:rsidRPr="0053242C" w14:paraId="37FC3576" w14:textId="77777777" w:rsidTr="00F6584F">
        <w:trPr>
          <w:trHeight w:val="1425"/>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1D7C7"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5</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FD72B"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Thêm cột nguồn</w:t>
            </w:r>
          </w:p>
          <w:p w14:paraId="58EE5959"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dùng derived column</w:t>
            </w:r>
          </w:p>
        </w:tc>
        <w:tc>
          <w:tcPr>
            <w:tcW w:w="6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6852C"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00629D48" wp14:editId="1BD594FD">
                  <wp:extent cx="4164330" cy="588645"/>
                  <wp:effectExtent l="0" t="0" r="0" b="0"/>
                  <wp:docPr id="322" name="image150.png"/>
                  <wp:cNvGraphicFramePr/>
                  <a:graphic xmlns:a="http://schemas.openxmlformats.org/drawingml/2006/main">
                    <a:graphicData uri="http://schemas.openxmlformats.org/drawingml/2006/picture">
                      <pic:pic xmlns:pic="http://schemas.openxmlformats.org/drawingml/2006/picture">
                        <pic:nvPicPr>
                          <pic:cNvPr id="322" name="image150.png"/>
                          <pic:cNvPicPr preferRelativeResize="0"/>
                        </pic:nvPicPr>
                        <pic:blipFill>
                          <a:blip r:embed="rId49"/>
                          <a:srcRect/>
                          <a:stretch>
                            <a:fillRect/>
                          </a:stretch>
                        </pic:blipFill>
                        <pic:spPr>
                          <a:xfrm>
                            <a:off x="0" y="0"/>
                            <a:ext cx="4164330" cy="588645"/>
                          </a:xfrm>
                          <a:prstGeom prst="rect">
                            <a:avLst/>
                          </a:prstGeom>
                          <a:ln/>
                        </pic:spPr>
                      </pic:pic>
                    </a:graphicData>
                  </a:graphic>
                </wp:inline>
              </w:drawing>
            </w:r>
          </w:p>
          <w:p w14:paraId="088FBAA9"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Ta thêm tên cột muốn chèn, chọn kiểu chèn là thêm cột mới &lt;add as new column&gt; và giá trị muốn chèn vào tại cột Expression</w:t>
            </w:r>
          </w:p>
          <w:p w14:paraId="0CF8986D" w14:textId="77777777" w:rsidR="00F13559" w:rsidRPr="0053242C" w:rsidRDefault="00F13559" w:rsidP="00F6584F">
            <w:pPr>
              <w:spacing w:before="240" w:afterLines="120" w:after="288"/>
              <w:rPr>
                <w:rFonts w:ascii="Times New Roman" w:hAnsi="Times New Roman" w:cs="Times New Roman"/>
              </w:rPr>
            </w:pPr>
          </w:p>
        </w:tc>
      </w:tr>
      <w:tr w:rsidR="00F13559" w:rsidRPr="0053242C" w14:paraId="69E99543" w14:textId="77777777" w:rsidTr="00F6584F">
        <w:trPr>
          <w:trHeight w:val="1425"/>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BBB9E"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6</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98EBE"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Thực hiện kiểm tra lookup giá trị trong stage và NDS</w:t>
            </w:r>
          </w:p>
        </w:tc>
        <w:tc>
          <w:tcPr>
            <w:tcW w:w="6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5C98C"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2B6CBF3A" wp14:editId="6BC16488">
                  <wp:extent cx="3466465" cy="1169670"/>
                  <wp:effectExtent l="0" t="0" r="0" b="0"/>
                  <wp:docPr id="279" name="image29.png"/>
                  <wp:cNvGraphicFramePr/>
                  <a:graphic xmlns:a="http://schemas.openxmlformats.org/drawingml/2006/main">
                    <a:graphicData uri="http://schemas.openxmlformats.org/drawingml/2006/picture">
                      <pic:pic xmlns:pic="http://schemas.openxmlformats.org/drawingml/2006/picture">
                        <pic:nvPicPr>
                          <pic:cNvPr id="279" name="image29.png"/>
                          <pic:cNvPicPr preferRelativeResize="0"/>
                        </pic:nvPicPr>
                        <pic:blipFill>
                          <a:blip r:embed="rId50"/>
                          <a:srcRect/>
                          <a:stretch>
                            <a:fillRect/>
                          </a:stretch>
                        </pic:blipFill>
                        <pic:spPr>
                          <a:xfrm>
                            <a:off x="0" y="0"/>
                            <a:ext cx="3466465" cy="1169670"/>
                          </a:xfrm>
                          <a:prstGeom prst="rect">
                            <a:avLst/>
                          </a:prstGeom>
                          <a:ln/>
                        </pic:spPr>
                      </pic:pic>
                    </a:graphicData>
                  </a:graphic>
                </wp:inline>
              </w:drawing>
            </w:r>
          </w:p>
          <w:p w14:paraId="43F1AE04"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lastRenderedPageBreak/>
              <w:t>Tại phần Connection chọn ta lưu ý chọn đúng kết nối tại mục OLE DB Connection manager cũng như đúng tên bảng tại mục Name of the table, ở đây là ở trong NDS chứ không phải trong stage</w:t>
            </w:r>
          </w:p>
          <w:p w14:paraId="29ADA519"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06347D36" wp14:editId="753A9F34">
                  <wp:extent cx="4132580" cy="1571625"/>
                  <wp:effectExtent l="0" t="0" r="0" b="0"/>
                  <wp:docPr id="280" name="image115.png"/>
                  <wp:cNvGraphicFramePr/>
                  <a:graphic xmlns:a="http://schemas.openxmlformats.org/drawingml/2006/main">
                    <a:graphicData uri="http://schemas.openxmlformats.org/drawingml/2006/picture">
                      <pic:pic xmlns:pic="http://schemas.openxmlformats.org/drawingml/2006/picture">
                        <pic:nvPicPr>
                          <pic:cNvPr id="280" name="image115.png"/>
                          <pic:cNvPicPr preferRelativeResize="0"/>
                        </pic:nvPicPr>
                        <pic:blipFill>
                          <a:blip r:embed="rId51"/>
                          <a:srcRect/>
                          <a:stretch>
                            <a:fillRect/>
                          </a:stretch>
                        </pic:blipFill>
                        <pic:spPr>
                          <a:xfrm>
                            <a:off x="0" y="0"/>
                            <a:ext cx="4132580" cy="1571625"/>
                          </a:xfrm>
                          <a:prstGeom prst="rect">
                            <a:avLst/>
                          </a:prstGeom>
                          <a:ln/>
                        </pic:spPr>
                      </pic:pic>
                    </a:graphicData>
                  </a:graphic>
                </wp:inline>
              </w:drawing>
            </w:r>
          </w:p>
          <w:p w14:paraId="05A37B2A"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Tại phần Column, ta chọn giá trị sẽ được lookup cũng như giá trị được thêm vào, ở đây cụ thể ta sẽ thực hiện so sánh cột code ở trong Area_stage với AreaCode trong Area_NDS và thêm cột AreaID vào để có thể tiến hành thực hiện việc lookup có điều kiện.</w:t>
            </w:r>
          </w:p>
          <w:p w14:paraId="6BB8ADE2" w14:textId="77777777" w:rsidR="00F13559" w:rsidRPr="0053242C" w:rsidRDefault="00F13559" w:rsidP="00F6584F">
            <w:pPr>
              <w:spacing w:before="240" w:afterLines="120" w:after="288"/>
              <w:rPr>
                <w:rFonts w:ascii="Times New Roman" w:hAnsi="Times New Roman" w:cs="Times New Roman"/>
              </w:rPr>
            </w:pPr>
          </w:p>
          <w:p w14:paraId="26F396B6" w14:textId="77777777" w:rsidR="00F13559" w:rsidRPr="0053242C" w:rsidRDefault="00F13559" w:rsidP="00F6584F">
            <w:pPr>
              <w:spacing w:before="240" w:afterLines="120" w:after="288"/>
              <w:rPr>
                <w:rFonts w:ascii="Times New Roman" w:hAnsi="Times New Roman" w:cs="Times New Roman"/>
              </w:rPr>
            </w:pPr>
          </w:p>
        </w:tc>
      </w:tr>
      <w:tr w:rsidR="00F13559" w:rsidRPr="0053242C" w14:paraId="37984E9D" w14:textId="77777777" w:rsidTr="00F6584F">
        <w:trPr>
          <w:trHeight w:val="1425"/>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020AE"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7</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277EC" w14:textId="77777777" w:rsidR="00F13559" w:rsidRPr="0053242C" w:rsidRDefault="00F13559" w:rsidP="00F6584F">
            <w:pPr>
              <w:spacing w:before="240" w:afterLines="120" w:after="288"/>
              <w:jc w:val="both"/>
              <w:rPr>
                <w:rFonts w:ascii="Times New Roman" w:eastAsia="Times New Roman" w:hAnsi="Times New Roman" w:cs="Times New Roman"/>
              </w:rPr>
            </w:pPr>
            <w:r w:rsidRPr="0053242C">
              <w:rPr>
                <w:rFonts w:ascii="Times New Roman" w:eastAsia="Times New Roman" w:hAnsi="Times New Roman" w:cs="Times New Roman"/>
              </w:rPr>
              <w:t>Lookup match giá trị phù hợp</w:t>
            </w:r>
          </w:p>
        </w:tc>
        <w:tc>
          <w:tcPr>
            <w:tcW w:w="6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F61DE"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679BCCC8" wp14:editId="64FA7A03">
                  <wp:extent cx="2120265" cy="1308100"/>
                  <wp:effectExtent l="0" t="0" r="0" b="0"/>
                  <wp:docPr id="281" name="image116.png"/>
                  <wp:cNvGraphicFramePr/>
                  <a:graphic xmlns:a="http://schemas.openxmlformats.org/drawingml/2006/main">
                    <a:graphicData uri="http://schemas.openxmlformats.org/drawingml/2006/picture">
                      <pic:pic xmlns:pic="http://schemas.openxmlformats.org/drawingml/2006/picture">
                        <pic:nvPicPr>
                          <pic:cNvPr id="281" name="image116.png"/>
                          <pic:cNvPicPr preferRelativeResize="0"/>
                        </pic:nvPicPr>
                        <pic:blipFill>
                          <a:blip r:embed="rId52"/>
                          <a:srcRect/>
                          <a:stretch>
                            <a:fillRect/>
                          </a:stretch>
                        </pic:blipFill>
                        <pic:spPr>
                          <a:xfrm>
                            <a:off x="0" y="0"/>
                            <a:ext cx="2120265" cy="1308100"/>
                          </a:xfrm>
                          <a:prstGeom prst="rect">
                            <a:avLst/>
                          </a:prstGeom>
                          <a:ln/>
                        </pic:spPr>
                      </pic:pic>
                    </a:graphicData>
                  </a:graphic>
                </wp:inline>
              </w:drawing>
            </w:r>
          </w:p>
          <w:p w14:paraId="46DA3FEA"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Khi match giá trị phù hợp ta thực hiện thêm cột mới UpdateDate, ở đây có nghĩa là giá trị này đã là giá trị cũ chỉ thực hiện update</w:t>
            </w:r>
          </w:p>
          <w:p w14:paraId="3DD2CBAD"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691F606B" wp14:editId="7827A31F">
                  <wp:extent cx="4105275" cy="290830"/>
                  <wp:effectExtent l="0" t="0" r="0" b="0"/>
                  <wp:docPr id="28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3"/>
                          <a:srcRect/>
                          <a:stretch>
                            <a:fillRect/>
                          </a:stretch>
                        </pic:blipFill>
                        <pic:spPr>
                          <a:xfrm>
                            <a:off x="0" y="0"/>
                            <a:ext cx="4105275" cy="290830"/>
                          </a:xfrm>
                          <a:prstGeom prst="rect">
                            <a:avLst/>
                          </a:prstGeom>
                          <a:ln/>
                        </pic:spPr>
                      </pic:pic>
                    </a:graphicData>
                  </a:graphic>
                </wp:inline>
              </w:drawing>
            </w:r>
          </w:p>
          <w:p w14:paraId="5ADC7341"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Sau đó ta thực hiện cập nhật bảng area trong NDS với lệnh SQL sau</w:t>
            </w:r>
          </w:p>
          <w:p w14:paraId="563E626C"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114300" distR="114300" wp14:anchorId="12E26437" wp14:editId="23A9DAE5">
                  <wp:extent cx="3034665" cy="2383790"/>
                  <wp:effectExtent l="0" t="0" r="0" b="0"/>
                  <wp:docPr id="284" name="image120.png"/>
                  <wp:cNvGraphicFramePr/>
                  <a:graphic xmlns:a="http://schemas.openxmlformats.org/drawingml/2006/main">
                    <a:graphicData uri="http://schemas.openxmlformats.org/drawingml/2006/picture">
                      <pic:pic xmlns:pic="http://schemas.openxmlformats.org/drawingml/2006/picture">
                        <pic:nvPicPr>
                          <pic:cNvPr id="284" name="image120.png"/>
                          <pic:cNvPicPr preferRelativeResize="0"/>
                        </pic:nvPicPr>
                        <pic:blipFill>
                          <a:blip r:embed="rId54"/>
                          <a:srcRect/>
                          <a:stretch>
                            <a:fillRect/>
                          </a:stretch>
                        </pic:blipFill>
                        <pic:spPr>
                          <a:xfrm>
                            <a:off x="0" y="0"/>
                            <a:ext cx="3034665" cy="2383790"/>
                          </a:xfrm>
                          <a:prstGeom prst="rect">
                            <a:avLst/>
                          </a:prstGeom>
                          <a:ln/>
                        </pic:spPr>
                      </pic:pic>
                    </a:graphicData>
                  </a:graphic>
                </wp:inline>
              </w:drawing>
            </w:r>
          </w:p>
          <w:p w14:paraId="3252B2F6"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Với các giá trị tham số mapping các cột:</w:t>
            </w:r>
          </w:p>
          <w:p w14:paraId="29A84629"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1F6AFE51" wp14:editId="463F35C5">
                  <wp:extent cx="3971925" cy="819150"/>
                  <wp:effectExtent l="0" t="0" r="0" b="0"/>
                  <wp:docPr id="286" name="image124.png"/>
                  <wp:cNvGraphicFramePr/>
                  <a:graphic xmlns:a="http://schemas.openxmlformats.org/drawingml/2006/main">
                    <a:graphicData uri="http://schemas.openxmlformats.org/drawingml/2006/picture">
                      <pic:pic xmlns:pic="http://schemas.openxmlformats.org/drawingml/2006/picture">
                        <pic:nvPicPr>
                          <pic:cNvPr id="286" name="image124.png"/>
                          <pic:cNvPicPr preferRelativeResize="0"/>
                        </pic:nvPicPr>
                        <pic:blipFill>
                          <a:blip r:embed="rId55"/>
                          <a:srcRect/>
                          <a:stretch>
                            <a:fillRect/>
                          </a:stretch>
                        </pic:blipFill>
                        <pic:spPr>
                          <a:xfrm>
                            <a:off x="0" y="0"/>
                            <a:ext cx="3971925" cy="819150"/>
                          </a:xfrm>
                          <a:prstGeom prst="rect">
                            <a:avLst/>
                          </a:prstGeom>
                          <a:ln/>
                        </pic:spPr>
                      </pic:pic>
                    </a:graphicData>
                  </a:graphic>
                </wp:inline>
              </w:drawing>
            </w:r>
          </w:p>
        </w:tc>
      </w:tr>
      <w:tr w:rsidR="00F13559" w:rsidRPr="0053242C" w14:paraId="1A0DB51A" w14:textId="77777777" w:rsidTr="00F6584F">
        <w:trPr>
          <w:trHeight w:val="1425"/>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CADF5"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8</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A7070" w14:textId="77777777" w:rsidR="00F13559" w:rsidRPr="0053242C" w:rsidRDefault="00F13559" w:rsidP="00F6584F">
            <w:pPr>
              <w:spacing w:before="240" w:afterLines="120" w:after="288"/>
              <w:jc w:val="both"/>
              <w:rPr>
                <w:rFonts w:ascii="Times New Roman" w:eastAsia="Times New Roman" w:hAnsi="Times New Roman" w:cs="Times New Roman"/>
              </w:rPr>
            </w:pPr>
            <w:r w:rsidRPr="0053242C">
              <w:rPr>
                <w:rFonts w:ascii="Times New Roman" w:eastAsia="Times New Roman" w:hAnsi="Times New Roman" w:cs="Times New Roman"/>
              </w:rPr>
              <w:t>Lookup unmatch giá trị phù hợp</w:t>
            </w:r>
          </w:p>
        </w:tc>
        <w:tc>
          <w:tcPr>
            <w:tcW w:w="6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849C3"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5299A0E0" wp14:editId="01FE9159">
                  <wp:extent cx="2862580" cy="1390650"/>
                  <wp:effectExtent l="0" t="0" r="0" b="0"/>
                  <wp:docPr id="287" name="image132.png"/>
                  <wp:cNvGraphicFramePr/>
                  <a:graphic xmlns:a="http://schemas.openxmlformats.org/drawingml/2006/main">
                    <a:graphicData uri="http://schemas.openxmlformats.org/drawingml/2006/picture">
                      <pic:pic xmlns:pic="http://schemas.openxmlformats.org/drawingml/2006/picture">
                        <pic:nvPicPr>
                          <pic:cNvPr id="287" name="image132.png"/>
                          <pic:cNvPicPr preferRelativeResize="0"/>
                        </pic:nvPicPr>
                        <pic:blipFill>
                          <a:blip r:embed="rId56"/>
                          <a:srcRect/>
                          <a:stretch>
                            <a:fillRect/>
                          </a:stretch>
                        </pic:blipFill>
                        <pic:spPr>
                          <a:xfrm>
                            <a:off x="0" y="0"/>
                            <a:ext cx="2862580" cy="1390650"/>
                          </a:xfrm>
                          <a:prstGeom prst="rect">
                            <a:avLst/>
                          </a:prstGeom>
                          <a:ln/>
                        </pic:spPr>
                      </pic:pic>
                    </a:graphicData>
                  </a:graphic>
                </wp:inline>
              </w:drawing>
            </w:r>
          </w:p>
          <w:p w14:paraId="047285DA"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Khi unmatch giá trị phù hợp ta thực hiện thêm cột mới UpdateDate, và cả CreatedDate, ở đây có nghĩa là giá trị này là giá trị mới nên ta thực hiện thêm mới.</w:t>
            </w:r>
          </w:p>
          <w:p w14:paraId="38859EAA"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05D4802C" wp14:editId="1E1AC173">
                  <wp:extent cx="4106545" cy="363220"/>
                  <wp:effectExtent l="0" t="0" r="0" b="0"/>
                  <wp:docPr id="28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7"/>
                          <a:srcRect/>
                          <a:stretch>
                            <a:fillRect/>
                          </a:stretch>
                        </pic:blipFill>
                        <pic:spPr>
                          <a:xfrm>
                            <a:off x="0" y="0"/>
                            <a:ext cx="4106545" cy="363220"/>
                          </a:xfrm>
                          <a:prstGeom prst="rect">
                            <a:avLst/>
                          </a:prstGeom>
                          <a:ln/>
                        </pic:spPr>
                      </pic:pic>
                    </a:graphicData>
                  </a:graphic>
                </wp:inline>
              </w:drawing>
            </w:r>
          </w:p>
          <w:p w14:paraId="7924A883"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114300" distR="114300" wp14:anchorId="445C0262" wp14:editId="037C2283">
                  <wp:extent cx="3428365" cy="1124585"/>
                  <wp:effectExtent l="0" t="0" r="0" b="0"/>
                  <wp:docPr id="290" name="image127.png"/>
                  <wp:cNvGraphicFramePr/>
                  <a:graphic xmlns:a="http://schemas.openxmlformats.org/drawingml/2006/main">
                    <a:graphicData uri="http://schemas.openxmlformats.org/drawingml/2006/picture">
                      <pic:pic xmlns:pic="http://schemas.openxmlformats.org/drawingml/2006/picture">
                        <pic:nvPicPr>
                          <pic:cNvPr id="290" name="image127.png"/>
                          <pic:cNvPicPr preferRelativeResize="0"/>
                        </pic:nvPicPr>
                        <pic:blipFill>
                          <a:blip r:embed="rId58"/>
                          <a:srcRect/>
                          <a:stretch>
                            <a:fillRect/>
                          </a:stretch>
                        </pic:blipFill>
                        <pic:spPr>
                          <a:xfrm>
                            <a:off x="0" y="0"/>
                            <a:ext cx="3428365" cy="1124585"/>
                          </a:xfrm>
                          <a:prstGeom prst="rect">
                            <a:avLst/>
                          </a:prstGeom>
                          <a:ln/>
                        </pic:spPr>
                      </pic:pic>
                    </a:graphicData>
                  </a:graphic>
                </wp:inline>
              </w:drawing>
            </w:r>
          </w:p>
          <w:p w14:paraId="0E6191BE"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Ta thực hiện thêm mới các giá trị vào bảng Area trong NDS với mapping cụ thể như sau:</w:t>
            </w:r>
          </w:p>
          <w:p w14:paraId="5020EC15"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24318072" wp14:editId="4C44BBE1">
                  <wp:extent cx="4102100" cy="1291590"/>
                  <wp:effectExtent l="0" t="0" r="0" b="0"/>
                  <wp:docPr id="291" name="image126.png"/>
                  <wp:cNvGraphicFramePr/>
                  <a:graphic xmlns:a="http://schemas.openxmlformats.org/drawingml/2006/main">
                    <a:graphicData uri="http://schemas.openxmlformats.org/drawingml/2006/picture">
                      <pic:pic xmlns:pic="http://schemas.openxmlformats.org/drawingml/2006/picture">
                        <pic:nvPicPr>
                          <pic:cNvPr id="291" name="image126.png"/>
                          <pic:cNvPicPr preferRelativeResize="0"/>
                        </pic:nvPicPr>
                        <pic:blipFill>
                          <a:blip r:embed="rId59"/>
                          <a:srcRect/>
                          <a:stretch>
                            <a:fillRect/>
                          </a:stretch>
                        </pic:blipFill>
                        <pic:spPr>
                          <a:xfrm>
                            <a:off x="0" y="0"/>
                            <a:ext cx="4102100" cy="1291590"/>
                          </a:xfrm>
                          <a:prstGeom prst="rect">
                            <a:avLst/>
                          </a:prstGeom>
                          <a:ln/>
                        </pic:spPr>
                      </pic:pic>
                    </a:graphicData>
                  </a:graphic>
                </wp:inline>
              </w:drawing>
            </w:r>
          </w:p>
        </w:tc>
      </w:tr>
    </w:tbl>
    <w:p w14:paraId="1AE96743" w14:textId="282B92A9" w:rsidR="00F13559" w:rsidRPr="0053242C" w:rsidRDefault="00F13559" w:rsidP="00F13559">
      <w:pPr>
        <w:spacing w:afterLines="120" w:after="288"/>
        <w:rPr>
          <w:rFonts w:ascii="Times New Roman" w:hAnsi="Times New Roman" w:cs="Times New Roman"/>
        </w:rPr>
      </w:pPr>
    </w:p>
    <w:p w14:paraId="072B2D64" w14:textId="282B92A9" w:rsidR="00F13559" w:rsidRPr="0053242C" w:rsidRDefault="15450845" w:rsidP="00F13559">
      <w:pPr>
        <w:spacing w:afterLines="120" w:after="288"/>
        <w:rPr>
          <w:rFonts w:ascii="Times New Roman" w:hAnsi="Times New Roman" w:cs="Times New Roman"/>
        </w:rPr>
      </w:pPr>
      <w:r w:rsidRPr="0053242C">
        <w:rPr>
          <w:rFonts w:ascii="Times New Roman" w:hAnsi="Times New Roman" w:cs="Times New Roman"/>
        </w:rPr>
        <w:t>Đối với các bảng không tham chiếu khoá ngoại khác cụ thể như hình dưới ta thực hiện việc đổ dữ liệu từ stage vào NDS một cách tương tự</w:t>
      </w:r>
    </w:p>
    <w:p w14:paraId="1E7903B6" w14:textId="77777777" w:rsidR="00F13559" w:rsidRPr="0053242C" w:rsidRDefault="00F13559" w:rsidP="00F13559">
      <w:pPr>
        <w:rPr>
          <w:rFonts w:ascii="Times New Roman" w:hAnsi="Times New Roman" w:cs="Times New Roman"/>
        </w:rPr>
      </w:pPr>
      <w:r w:rsidRPr="0053242C">
        <w:rPr>
          <w:rFonts w:ascii="Times New Roman" w:hAnsi="Times New Roman" w:cs="Times New Roman"/>
          <w:noProof/>
        </w:rPr>
        <w:drawing>
          <wp:inline distT="0" distB="0" distL="114300" distR="114300" wp14:anchorId="5ACE394E" wp14:editId="03E87ABD">
            <wp:extent cx="5943600" cy="1847215"/>
            <wp:effectExtent l="0" t="0" r="0" b="635"/>
            <wp:docPr id="184" name="image24.png" descr="Graphical user interfac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84" name="image24.png" descr="Graphical user interface, diagram&#10;&#10;Description automatically generated"/>
                    <pic:cNvPicPr preferRelativeResize="0"/>
                  </pic:nvPicPr>
                  <pic:blipFill>
                    <a:blip r:embed="rId60"/>
                    <a:srcRect/>
                    <a:stretch>
                      <a:fillRect/>
                    </a:stretch>
                  </pic:blipFill>
                  <pic:spPr>
                    <a:xfrm>
                      <a:off x="0" y="0"/>
                      <a:ext cx="5943600" cy="1847215"/>
                    </a:xfrm>
                    <a:prstGeom prst="rect">
                      <a:avLst/>
                    </a:prstGeom>
                    <a:ln/>
                  </pic:spPr>
                </pic:pic>
              </a:graphicData>
            </a:graphic>
          </wp:inline>
        </w:drawing>
      </w:r>
    </w:p>
    <w:p w14:paraId="2390214E" w14:textId="5AE266D0" w:rsidR="00F13559" w:rsidRPr="0053242C" w:rsidRDefault="15450845" w:rsidP="0059368B">
      <w:pPr>
        <w:pStyle w:val="Heading2"/>
        <w:numPr>
          <w:ilvl w:val="0"/>
          <w:numId w:val="17"/>
        </w:numPr>
        <w:spacing w:afterLines="120" w:after="288"/>
        <w:rPr>
          <w:rFonts w:ascii="Times New Roman" w:hAnsi="Times New Roman" w:cs="Times New Roman"/>
        </w:rPr>
      </w:pPr>
      <w:bookmarkStart w:id="32" w:name="_Toc92844747"/>
      <w:r w:rsidRPr="0053242C">
        <w:rPr>
          <w:rFonts w:ascii="Times New Roman" w:hAnsi="Times New Roman" w:cs="Times New Roman"/>
        </w:rPr>
        <w:t>Bảng LSOA:</w:t>
      </w:r>
      <w:bookmarkEnd w:id="32"/>
    </w:p>
    <w:p w14:paraId="6B5A6C0C" w14:textId="282B92A9" w:rsidR="00F13559" w:rsidRPr="0053242C" w:rsidRDefault="00F13559" w:rsidP="00F13559">
      <w:pPr>
        <w:spacing w:afterLines="120" w:after="288"/>
        <w:rPr>
          <w:rFonts w:ascii="Times New Roman" w:hAnsi="Times New Roman" w:cs="Times New Roman"/>
        </w:rPr>
      </w:pPr>
    </w:p>
    <w:tbl>
      <w:tblPr>
        <w:tblW w:w="9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000" w:firstRow="0" w:lastRow="0" w:firstColumn="0" w:lastColumn="0" w:noHBand="0" w:noVBand="0"/>
      </w:tblPr>
      <w:tblGrid>
        <w:gridCol w:w="632"/>
        <w:gridCol w:w="2060"/>
        <w:gridCol w:w="6697"/>
      </w:tblGrid>
      <w:tr w:rsidR="00F13559" w:rsidRPr="0053242C" w14:paraId="064F39DD" w14:textId="77777777" w:rsidTr="00F6584F">
        <w:trPr>
          <w:trHeight w:val="4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009D7"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lastRenderedPageBreak/>
              <w:t>STT</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2BC9"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Các bước</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A9E15"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Ý nghĩa</w:t>
            </w:r>
          </w:p>
        </w:tc>
      </w:tr>
      <w:tr w:rsidR="00F13559" w:rsidRPr="0053242C" w14:paraId="2D206701" w14:textId="77777777" w:rsidTr="00F6584F">
        <w:trPr>
          <w:trHeight w:val="16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B8989"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1</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813BA"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Data flow task</w:t>
            </w:r>
          </w:p>
          <w:p w14:paraId="3F69A0EF"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(Với bảng LSOA)</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FCCE9"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Đổ dữ liệu từ Stage -&gt; NDS</w:t>
            </w:r>
          </w:p>
          <w:p w14:paraId="5A74E98C"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Bảng này được đổ sau khi đổ bảng Location vì chúng có liên hệ khoá ngoại</w:t>
            </w:r>
          </w:p>
          <w:p w14:paraId="52309712"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hAnsi="Times New Roman" w:cs="Times New Roman"/>
                <w:noProof/>
              </w:rPr>
              <w:drawing>
                <wp:inline distT="0" distB="0" distL="114300" distR="114300" wp14:anchorId="2B1A6BC7" wp14:editId="08B94987">
                  <wp:extent cx="1524000" cy="1224280"/>
                  <wp:effectExtent l="0" t="0" r="0" b="0"/>
                  <wp:docPr id="185" name="image20.png"/>
                  <wp:cNvGraphicFramePr/>
                  <a:graphic xmlns:a="http://schemas.openxmlformats.org/drawingml/2006/main">
                    <a:graphicData uri="http://schemas.openxmlformats.org/drawingml/2006/picture">
                      <pic:pic xmlns:pic="http://schemas.openxmlformats.org/drawingml/2006/picture">
                        <pic:nvPicPr>
                          <pic:cNvPr id="185" name="image20.png"/>
                          <pic:cNvPicPr preferRelativeResize="0"/>
                        </pic:nvPicPr>
                        <pic:blipFill>
                          <a:blip r:embed="rId61"/>
                          <a:srcRect/>
                          <a:stretch>
                            <a:fillRect/>
                          </a:stretch>
                        </pic:blipFill>
                        <pic:spPr>
                          <a:xfrm>
                            <a:off x="0" y="0"/>
                            <a:ext cx="1524000" cy="1224280"/>
                          </a:xfrm>
                          <a:prstGeom prst="rect">
                            <a:avLst/>
                          </a:prstGeom>
                          <a:ln/>
                        </pic:spPr>
                      </pic:pic>
                    </a:graphicData>
                  </a:graphic>
                </wp:inline>
              </w:drawing>
            </w:r>
          </w:p>
        </w:tc>
      </w:tr>
      <w:tr w:rsidR="00F13559" w:rsidRPr="0053242C" w14:paraId="5BEF0D37" w14:textId="77777777" w:rsidTr="00F6584F">
        <w:trPr>
          <w:trHeight w:val="1032"/>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C668E"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2</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74395"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Nạp từ stage vào bảng LSOA trong NDS</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8777B"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7CAF2AD5" wp14:editId="4746819B">
                  <wp:extent cx="4104640" cy="2161540"/>
                  <wp:effectExtent l="0" t="0" r="0" b="0"/>
                  <wp:docPr id="186" name="image22.png"/>
                  <wp:cNvGraphicFramePr/>
                  <a:graphic xmlns:a="http://schemas.openxmlformats.org/drawingml/2006/main">
                    <a:graphicData uri="http://schemas.openxmlformats.org/drawingml/2006/picture">
                      <pic:pic xmlns:pic="http://schemas.openxmlformats.org/drawingml/2006/picture">
                        <pic:nvPicPr>
                          <pic:cNvPr id="186" name="image22.png"/>
                          <pic:cNvPicPr preferRelativeResize="0"/>
                        </pic:nvPicPr>
                        <pic:blipFill>
                          <a:blip r:embed="rId62"/>
                          <a:srcRect/>
                          <a:stretch>
                            <a:fillRect/>
                          </a:stretch>
                        </pic:blipFill>
                        <pic:spPr>
                          <a:xfrm>
                            <a:off x="0" y="0"/>
                            <a:ext cx="4104640" cy="2161540"/>
                          </a:xfrm>
                          <a:prstGeom prst="rect">
                            <a:avLst/>
                          </a:prstGeom>
                          <a:ln/>
                        </pic:spPr>
                      </pic:pic>
                    </a:graphicData>
                  </a:graphic>
                </wp:inline>
              </w:drawing>
            </w:r>
          </w:p>
          <w:p w14:paraId="14DC870C"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Ta thực hiện tương tự như đổ các bảng không có tham chiếu khoá ngoại tuy nhiên ta cần phải thực hiện Lookup lần lượt các khoá ngoại tồn tại. Ở trong bảng LSOA cụ thể là Geography</w:t>
            </w:r>
          </w:p>
          <w:p w14:paraId="6B359745"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114300" distR="114300" wp14:anchorId="2FF52080" wp14:editId="76E6EEAC">
                  <wp:extent cx="3272155" cy="1339215"/>
                  <wp:effectExtent l="0" t="0" r="0" b="0"/>
                  <wp:docPr id="187" name="image33.png"/>
                  <wp:cNvGraphicFramePr/>
                  <a:graphic xmlns:a="http://schemas.openxmlformats.org/drawingml/2006/main">
                    <a:graphicData uri="http://schemas.openxmlformats.org/drawingml/2006/picture">
                      <pic:pic xmlns:pic="http://schemas.openxmlformats.org/drawingml/2006/picture">
                        <pic:nvPicPr>
                          <pic:cNvPr id="187" name="image33.png"/>
                          <pic:cNvPicPr preferRelativeResize="0"/>
                        </pic:nvPicPr>
                        <pic:blipFill>
                          <a:blip r:embed="rId63"/>
                          <a:srcRect/>
                          <a:stretch>
                            <a:fillRect/>
                          </a:stretch>
                        </pic:blipFill>
                        <pic:spPr>
                          <a:xfrm>
                            <a:off x="0" y="0"/>
                            <a:ext cx="3272155" cy="1339215"/>
                          </a:xfrm>
                          <a:prstGeom prst="rect">
                            <a:avLst/>
                          </a:prstGeom>
                          <a:ln/>
                        </pic:spPr>
                      </pic:pic>
                    </a:graphicData>
                  </a:graphic>
                </wp:inline>
              </w:drawing>
            </w:r>
          </w:p>
          <w:p w14:paraId="01F92FF3"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Tại mục Connection chọn kết nối cũng như bảng cần kiểm tra</w:t>
            </w:r>
          </w:p>
          <w:p w14:paraId="4FB136BF"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37957CAF" wp14:editId="145F34BF">
                  <wp:extent cx="3474720" cy="1858010"/>
                  <wp:effectExtent l="0" t="0" r="0" b="0"/>
                  <wp:docPr id="188" name="image23.png"/>
                  <wp:cNvGraphicFramePr/>
                  <a:graphic xmlns:a="http://schemas.openxmlformats.org/drawingml/2006/main">
                    <a:graphicData uri="http://schemas.openxmlformats.org/drawingml/2006/picture">
                      <pic:pic xmlns:pic="http://schemas.openxmlformats.org/drawingml/2006/picture">
                        <pic:nvPicPr>
                          <pic:cNvPr id="188" name="image23.png"/>
                          <pic:cNvPicPr preferRelativeResize="0"/>
                        </pic:nvPicPr>
                        <pic:blipFill>
                          <a:blip r:embed="rId64"/>
                          <a:srcRect/>
                          <a:stretch>
                            <a:fillRect/>
                          </a:stretch>
                        </pic:blipFill>
                        <pic:spPr>
                          <a:xfrm>
                            <a:off x="0" y="0"/>
                            <a:ext cx="3474720" cy="1858010"/>
                          </a:xfrm>
                          <a:prstGeom prst="rect">
                            <a:avLst/>
                          </a:prstGeom>
                          <a:ln/>
                        </pic:spPr>
                      </pic:pic>
                    </a:graphicData>
                  </a:graphic>
                </wp:inline>
              </w:drawing>
            </w:r>
          </w:p>
          <w:p w14:paraId="5C8E2371"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Tại mục Column, ta thực hiện match pcdsspilit với postcode để thực hiện việc so sánh, thực hiện thêm cột LocationID vào bảng.</w:t>
            </w:r>
          </w:p>
          <w:p w14:paraId="53F27FAA" w14:textId="77777777" w:rsidR="00F13559" w:rsidRPr="0053242C" w:rsidRDefault="00F13559" w:rsidP="00F6584F">
            <w:pPr>
              <w:spacing w:before="240" w:afterLines="120" w:after="288"/>
              <w:rPr>
                <w:rFonts w:ascii="Times New Roman" w:hAnsi="Times New Roman" w:cs="Times New Roman"/>
              </w:rPr>
            </w:pPr>
          </w:p>
          <w:p w14:paraId="19187FE4" w14:textId="77777777" w:rsidR="00F13559" w:rsidRPr="0053242C" w:rsidRDefault="00F13559" w:rsidP="00F6584F">
            <w:pPr>
              <w:spacing w:before="240" w:afterLines="120" w:after="288"/>
              <w:rPr>
                <w:rFonts w:ascii="Times New Roman" w:hAnsi="Times New Roman" w:cs="Times New Roman"/>
              </w:rPr>
            </w:pPr>
          </w:p>
        </w:tc>
      </w:tr>
      <w:tr w:rsidR="00F13559" w:rsidRPr="0053242C" w14:paraId="6F5C8A55" w14:textId="77777777" w:rsidTr="00F6584F">
        <w:trPr>
          <w:trHeight w:val="21"/>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AEA71"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3</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0EDBB"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Thực hiện kiểm tra lookup giá trị trong stage và NDS</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D025E"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473977A4" wp14:editId="23774B65">
                  <wp:extent cx="3466465" cy="1169670"/>
                  <wp:effectExtent l="0" t="0" r="0" b="0"/>
                  <wp:docPr id="190" name="image29.png"/>
                  <wp:cNvGraphicFramePr/>
                  <a:graphic xmlns:a="http://schemas.openxmlformats.org/drawingml/2006/main">
                    <a:graphicData uri="http://schemas.openxmlformats.org/drawingml/2006/picture">
                      <pic:pic xmlns:pic="http://schemas.openxmlformats.org/drawingml/2006/picture">
                        <pic:nvPicPr>
                          <pic:cNvPr id="190" name="image29.png"/>
                          <pic:cNvPicPr preferRelativeResize="0"/>
                        </pic:nvPicPr>
                        <pic:blipFill>
                          <a:blip r:embed="rId50"/>
                          <a:srcRect/>
                          <a:stretch>
                            <a:fillRect/>
                          </a:stretch>
                        </pic:blipFill>
                        <pic:spPr>
                          <a:xfrm>
                            <a:off x="0" y="0"/>
                            <a:ext cx="3466465" cy="1169670"/>
                          </a:xfrm>
                          <a:prstGeom prst="rect">
                            <a:avLst/>
                          </a:prstGeom>
                          <a:ln/>
                        </pic:spPr>
                      </pic:pic>
                    </a:graphicData>
                  </a:graphic>
                </wp:inline>
              </w:drawing>
            </w:r>
          </w:p>
          <w:p w14:paraId="16A08520"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Tại phần Connection chọn ta lưu ý chọn đúng kết nối tại mục OLE DB Connection manager cũng như đúng tên bảng tại mục Name of the table, ở đây là ở trong NDS chứ không phải trong stage</w:t>
            </w:r>
          </w:p>
          <w:p w14:paraId="271FE036"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114300" distR="114300" wp14:anchorId="2797E5A6" wp14:editId="32942A86">
                  <wp:extent cx="4102100" cy="2058670"/>
                  <wp:effectExtent l="0" t="0" r="0" b="0"/>
                  <wp:docPr id="191" name="image26.png"/>
                  <wp:cNvGraphicFramePr/>
                  <a:graphic xmlns:a="http://schemas.openxmlformats.org/drawingml/2006/main">
                    <a:graphicData uri="http://schemas.openxmlformats.org/drawingml/2006/picture">
                      <pic:pic xmlns:pic="http://schemas.openxmlformats.org/drawingml/2006/picture">
                        <pic:nvPicPr>
                          <pic:cNvPr id="191" name="image26.png"/>
                          <pic:cNvPicPr preferRelativeResize="0"/>
                        </pic:nvPicPr>
                        <pic:blipFill>
                          <a:blip r:embed="rId65"/>
                          <a:srcRect/>
                          <a:stretch>
                            <a:fillRect/>
                          </a:stretch>
                        </pic:blipFill>
                        <pic:spPr>
                          <a:xfrm>
                            <a:off x="0" y="0"/>
                            <a:ext cx="4102100" cy="2058670"/>
                          </a:xfrm>
                          <a:prstGeom prst="rect">
                            <a:avLst/>
                          </a:prstGeom>
                          <a:ln/>
                        </pic:spPr>
                      </pic:pic>
                    </a:graphicData>
                  </a:graphic>
                </wp:inline>
              </w:drawing>
            </w:r>
          </w:p>
          <w:p w14:paraId="0CE94B51"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Tại phần Column, ta chọn giá trị sẽ được lookup cũng như giá trị được thêm vào, ở đây cụ thể ta sẽ thực hiện so sánh cột Location ở trong Location_stage với LocationID trong LSOA_NDS và thêm cột LSOAID và LocationID vào để có thể tiến hành thực hiện việc lookup có điều kiện.</w:t>
            </w:r>
          </w:p>
          <w:p w14:paraId="6CFB11C7" w14:textId="77777777" w:rsidR="00F13559" w:rsidRPr="0053242C" w:rsidRDefault="00F13559" w:rsidP="00F6584F">
            <w:pPr>
              <w:spacing w:before="240" w:afterLines="120" w:after="288"/>
              <w:rPr>
                <w:rFonts w:ascii="Times New Roman" w:hAnsi="Times New Roman" w:cs="Times New Roman"/>
              </w:rPr>
            </w:pPr>
          </w:p>
          <w:p w14:paraId="76E5F7B3" w14:textId="77777777" w:rsidR="00F13559" w:rsidRPr="0053242C" w:rsidRDefault="00F13559" w:rsidP="00F6584F">
            <w:pPr>
              <w:spacing w:before="240" w:afterLines="120" w:after="288"/>
              <w:rPr>
                <w:rFonts w:ascii="Times New Roman" w:hAnsi="Times New Roman" w:cs="Times New Roman"/>
              </w:rPr>
            </w:pPr>
          </w:p>
        </w:tc>
      </w:tr>
      <w:tr w:rsidR="00F13559" w:rsidRPr="0053242C" w14:paraId="27D090CA" w14:textId="77777777" w:rsidTr="00F6584F">
        <w:trPr>
          <w:trHeight w:val="1425"/>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3C5E8"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4</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C25D3" w14:textId="77777777" w:rsidR="00F13559" w:rsidRPr="0053242C" w:rsidRDefault="00F13559" w:rsidP="00F6584F">
            <w:pPr>
              <w:spacing w:before="240" w:afterLines="120" w:after="288"/>
              <w:jc w:val="both"/>
              <w:rPr>
                <w:rFonts w:ascii="Times New Roman" w:eastAsia="Times New Roman" w:hAnsi="Times New Roman" w:cs="Times New Roman"/>
              </w:rPr>
            </w:pPr>
            <w:r w:rsidRPr="0053242C">
              <w:rPr>
                <w:rFonts w:ascii="Times New Roman" w:eastAsia="Times New Roman" w:hAnsi="Times New Roman" w:cs="Times New Roman"/>
              </w:rPr>
              <w:t>Lookup unmatch giá trị phù hợp</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419F9"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2438AFD4" wp14:editId="79301F6F">
                  <wp:extent cx="2047875" cy="1200150"/>
                  <wp:effectExtent l="0" t="0" r="0" b="0"/>
                  <wp:docPr id="192" name="image25.png"/>
                  <wp:cNvGraphicFramePr/>
                  <a:graphic xmlns:a="http://schemas.openxmlformats.org/drawingml/2006/main">
                    <a:graphicData uri="http://schemas.openxmlformats.org/drawingml/2006/picture">
                      <pic:pic xmlns:pic="http://schemas.openxmlformats.org/drawingml/2006/picture">
                        <pic:nvPicPr>
                          <pic:cNvPr id="192" name="image25.png"/>
                          <pic:cNvPicPr preferRelativeResize="0"/>
                        </pic:nvPicPr>
                        <pic:blipFill>
                          <a:blip r:embed="rId66"/>
                          <a:srcRect/>
                          <a:stretch>
                            <a:fillRect/>
                          </a:stretch>
                        </pic:blipFill>
                        <pic:spPr>
                          <a:xfrm>
                            <a:off x="0" y="0"/>
                            <a:ext cx="2047875" cy="1200150"/>
                          </a:xfrm>
                          <a:prstGeom prst="rect">
                            <a:avLst/>
                          </a:prstGeom>
                          <a:ln/>
                        </pic:spPr>
                      </pic:pic>
                    </a:graphicData>
                  </a:graphic>
                </wp:inline>
              </w:drawing>
            </w:r>
          </w:p>
          <w:p w14:paraId="4DE524EC"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Khi unmatch giá trị phù hợp ta thực hiện thêm cột mới UpdateDate, và CreatedDat ở đây có nghĩa là giá trị này là giá trị mới nên thực hiện việc thêm mới vào LSOA_NDS</w:t>
            </w:r>
          </w:p>
          <w:p w14:paraId="6AC645CD"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Ta thực hiện thêm mới vào bảng LSOA_NDS với các giá trị tham số mapping các cột:</w:t>
            </w:r>
          </w:p>
          <w:p w14:paraId="5370C208"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114300" distR="114300" wp14:anchorId="723E2ABD" wp14:editId="4632CD79">
                  <wp:extent cx="4102100" cy="1156970"/>
                  <wp:effectExtent l="0" t="0" r="0" b="0"/>
                  <wp:docPr id="193" name="image40.png"/>
                  <wp:cNvGraphicFramePr/>
                  <a:graphic xmlns:a="http://schemas.openxmlformats.org/drawingml/2006/main">
                    <a:graphicData uri="http://schemas.openxmlformats.org/drawingml/2006/picture">
                      <pic:pic xmlns:pic="http://schemas.openxmlformats.org/drawingml/2006/picture">
                        <pic:nvPicPr>
                          <pic:cNvPr id="193" name="image40.png"/>
                          <pic:cNvPicPr preferRelativeResize="0"/>
                        </pic:nvPicPr>
                        <pic:blipFill>
                          <a:blip r:embed="rId67"/>
                          <a:srcRect/>
                          <a:stretch>
                            <a:fillRect/>
                          </a:stretch>
                        </pic:blipFill>
                        <pic:spPr>
                          <a:xfrm>
                            <a:off x="0" y="0"/>
                            <a:ext cx="4102100" cy="1156970"/>
                          </a:xfrm>
                          <a:prstGeom prst="rect">
                            <a:avLst/>
                          </a:prstGeom>
                          <a:ln/>
                        </pic:spPr>
                      </pic:pic>
                    </a:graphicData>
                  </a:graphic>
                </wp:inline>
              </w:drawing>
            </w:r>
          </w:p>
        </w:tc>
      </w:tr>
    </w:tbl>
    <w:p w14:paraId="074F4DBC" w14:textId="282B92A9" w:rsidR="00F13559" w:rsidRPr="0053242C" w:rsidRDefault="15450845" w:rsidP="0059368B">
      <w:pPr>
        <w:pStyle w:val="Heading2"/>
        <w:numPr>
          <w:ilvl w:val="0"/>
          <w:numId w:val="17"/>
        </w:numPr>
        <w:spacing w:afterLines="120" w:after="288"/>
        <w:rPr>
          <w:rFonts w:ascii="Times New Roman" w:hAnsi="Times New Roman" w:cs="Times New Roman"/>
        </w:rPr>
      </w:pPr>
      <w:bookmarkStart w:id="33" w:name="_Toc92844748"/>
      <w:r w:rsidRPr="0053242C">
        <w:rPr>
          <w:rFonts w:ascii="Times New Roman" w:hAnsi="Times New Roman" w:cs="Times New Roman"/>
        </w:rPr>
        <w:t>Bảng Accident:</w:t>
      </w:r>
      <w:bookmarkEnd w:id="33"/>
    </w:p>
    <w:tbl>
      <w:tblPr>
        <w:tblW w:w="9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000" w:firstRow="0" w:lastRow="0" w:firstColumn="0" w:lastColumn="0" w:noHBand="0" w:noVBand="0"/>
      </w:tblPr>
      <w:tblGrid>
        <w:gridCol w:w="632"/>
        <w:gridCol w:w="2060"/>
        <w:gridCol w:w="6697"/>
      </w:tblGrid>
      <w:tr w:rsidR="00F13559" w:rsidRPr="0053242C" w14:paraId="56B5FD4A" w14:textId="77777777" w:rsidTr="00F6584F">
        <w:trPr>
          <w:trHeight w:val="4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5C931"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STT</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41080"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Các bước</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9E514"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Ý nghĩa</w:t>
            </w:r>
          </w:p>
        </w:tc>
      </w:tr>
      <w:tr w:rsidR="00F13559" w:rsidRPr="0053242C" w14:paraId="18FA9A79" w14:textId="77777777" w:rsidTr="00F6584F">
        <w:trPr>
          <w:trHeight w:val="16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2F599"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1</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4AFC5"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Data flow task</w:t>
            </w:r>
          </w:p>
          <w:p w14:paraId="23E7F375"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(Với bảng Accident)</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38FA5"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Đổ dữ liệu từ Stage -&gt; NDS</w:t>
            </w:r>
          </w:p>
          <w:p w14:paraId="305A7300"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hAnsi="Times New Roman" w:cs="Times New Roman"/>
                <w:noProof/>
              </w:rPr>
              <w:drawing>
                <wp:inline distT="0" distB="0" distL="114300" distR="114300" wp14:anchorId="093C1350" wp14:editId="26018761">
                  <wp:extent cx="2609850" cy="776605"/>
                  <wp:effectExtent l="0" t="0" r="0" b="0"/>
                  <wp:docPr id="194" name="image37.png"/>
                  <wp:cNvGraphicFramePr/>
                  <a:graphic xmlns:a="http://schemas.openxmlformats.org/drawingml/2006/main">
                    <a:graphicData uri="http://schemas.openxmlformats.org/drawingml/2006/picture">
                      <pic:pic xmlns:pic="http://schemas.openxmlformats.org/drawingml/2006/picture">
                        <pic:nvPicPr>
                          <pic:cNvPr id="194" name="image37.png"/>
                          <pic:cNvPicPr preferRelativeResize="0"/>
                        </pic:nvPicPr>
                        <pic:blipFill>
                          <a:blip r:embed="rId68"/>
                          <a:srcRect/>
                          <a:stretch>
                            <a:fillRect/>
                          </a:stretch>
                        </pic:blipFill>
                        <pic:spPr>
                          <a:xfrm>
                            <a:off x="0" y="0"/>
                            <a:ext cx="2609850" cy="776605"/>
                          </a:xfrm>
                          <a:prstGeom prst="rect">
                            <a:avLst/>
                          </a:prstGeom>
                          <a:ln/>
                        </pic:spPr>
                      </pic:pic>
                    </a:graphicData>
                  </a:graphic>
                </wp:inline>
              </w:drawing>
            </w:r>
          </w:p>
        </w:tc>
      </w:tr>
      <w:tr w:rsidR="00F13559" w:rsidRPr="0053242C" w14:paraId="31DF2A60" w14:textId="77777777" w:rsidTr="00F6584F">
        <w:trPr>
          <w:trHeight w:val="357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4D4C5"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2</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367FB"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Nạp từ stage vào bảng Accident trong NDS</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8B691"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67035CEE" wp14:editId="23B367B6">
                  <wp:extent cx="4119880" cy="2334895"/>
                  <wp:effectExtent l="0" t="0" r="0" b="0"/>
                  <wp:docPr id="167" name="image8.png"/>
                  <wp:cNvGraphicFramePr/>
                  <a:graphic xmlns:a="http://schemas.openxmlformats.org/drawingml/2006/main">
                    <a:graphicData uri="http://schemas.openxmlformats.org/drawingml/2006/picture">
                      <pic:pic xmlns:pic="http://schemas.openxmlformats.org/drawingml/2006/picture">
                        <pic:nvPicPr>
                          <pic:cNvPr id="167" name="image8.png"/>
                          <pic:cNvPicPr preferRelativeResize="0"/>
                        </pic:nvPicPr>
                        <pic:blipFill>
                          <a:blip r:embed="rId69"/>
                          <a:srcRect/>
                          <a:stretch>
                            <a:fillRect/>
                          </a:stretch>
                        </pic:blipFill>
                        <pic:spPr>
                          <a:xfrm>
                            <a:off x="0" y="0"/>
                            <a:ext cx="4119880" cy="2334895"/>
                          </a:xfrm>
                          <a:prstGeom prst="rect">
                            <a:avLst/>
                          </a:prstGeom>
                          <a:ln/>
                        </pic:spPr>
                      </pic:pic>
                    </a:graphicData>
                  </a:graphic>
                </wp:inline>
              </w:drawing>
            </w:r>
          </w:p>
          <w:p w14:paraId="56A09CDC"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 xml:space="preserve">Ta thực hiện tương tự như đổ các bảng không có tham chiếu khoá ngoại tuy nhiên ta cần phải thực hiện Lookup lần lượt các khoá ngoại tồn tại. Ở </w:t>
            </w:r>
            <w:r w:rsidRPr="0053242C">
              <w:rPr>
                <w:rFonts w:ascii="Times New Roman" w:hAnsi="Times New Roman" w:cs="Times New Roman"/>
              </w:rPr>
              <w:lastRenderedPageBreak/>
              <w:t>trong bảng Accident cụ thể là LSOA_NDS, AccidentSeverity_NDS, LocalAuthorityDistrict_NDS, RoadType_NDS, Area_NDS</w:t>
            </w:r>
          </w:p>
          <w:p w14:paraId="6AAE88FF"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Tại mục Connection chọn kết nối cũng như tên bảng cần kiểm tra</w:t>
            </w:r>
          </w:p>
          <w:p w14:paraId="44CAA01D"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Tại mục Column, ta thực hiện match các cột tương ứng để thực hiện việc so sánh, thực hiện thêm cột các cột ID tương ứng vào bảng cụ thể theo các hình dưới:</w:t>
            </w:r>
          </w:p>
          <w:p w14:paraId="2C6D4D95"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Với LSOA_NDS</w:t>
            </w:r>
          </w:p>
          <w:p w14:paraId="784606D2"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30DF6023" wp14:editId="349E71EE">
                  <wp:extent cx="3348990" cy="1984375"/>
                  <wp:effectExtent l="0" t="0" r="0" b="0"/>
                  <wp:docPr id="168" name="image6.png"/>
                  <wp:cNvGraphicFramePr/>
                  <a:graphic xmlns:a="http://schemas.openxmlformats.org/drawingml/2006/main">
                    <a:graphicData uri="http://schemas.openxmlformats.org/drawingml/2006/picture">
                      <pic:pic xmlns:pic="http://schemas.openxmlformats.org/drawingml/2006/picture">
                        <pic:nvPicPr>
                          <pic:cNvPr id="168" name="image6.png"/>
                          <pic:cNvPicPr preferRelativeResize="0"/>
                        </pic:nvPicPr>
                        <pic:blipFill>
                          <a:blip r:embed="rId70"/>
                          <a:srcRect/>
                          <a:stretch>
                            <a:fillRect/>
                          </a:stretch>
                        </pic:blipFill>
                        <pic:spPr>
                          <a:xfrm>
                            <a:off x="0" y="0"/>
                            <a:ext cx="3348990" cy="1984375"/>
                          </a:xfrm>
                          <a:prstGeom prst="rect">
                            <a:avLst/>
                          </a:prstGeom>
                          <a:ln/>
                        </pic:spPr>
                      </pic:pic>
                    </a:graphicData>
                  </a:graphic>
                </wp:inline>
              </w:drawing>
            </w:r>
          </w:p>
          <w:p w14:paraId="3180A13F"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Với AccidentSeverity_NDS</w:t>
            </w:r>
          </w:p>
          <w:p w14:paraId="2EB6CA93"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063CF727" wp14:editId="3D8595DF">
                  <wp:extent cx="4122420" cy="2212340"/>
                  <wp:effectExtent l="0" t="0" r="0" b="0"/>
                  <wp:docPr id="170" name="image21.png"/>
                  <wp:cNvGraphicFramePr/>
                  <a:graphic xmlns:a="http://schemas.openxmlformats.org/drawingml/2006/main">
                    <a:graphicData uri="http://schemas.openxmlformats.org/drawingml/2006/picture">
                      <pic:pic xmlns:pic="http://schemas.openxmlformats.org/drawingml/2006/picture">
                        <pic:nvPicPr>
                          <pic:cNvPr id="170" name="image21.png"/>
                          <pic:cNvPicPr preferRelativeResize="0"/>
                        </pic:nvPicPr>
                        <pic:blipFill>
                          <a:blip r:embed="rId71"/>
                          <a:srcRect/>
                          <a:stretch>
                            <a:fillRect/>
                          </a:stretch>
                        </pic:blipFill>
                        <pic:spPr>
                          <a:xfrm>
                            <a:off x="0" y="0"/>
                            <a:ext cx="4122420" cy="2212340"/>
                          </a:xfrm>
                          <a:prstGeom prst="rect">
                            <a:avLst/>
                          </a:prstGeom>
                          <a:ln/>
                        </pic:spPr>
                      </pic:pic>
                    </a:graphicData>
                  </a:graphic>
                </wp:inline>
              </w:drawing>
            </w:r>
          </w:p>
          <w:p w14:paraId="35863754"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 xml:space="preserve"> Với LocalAuthorityDistrict_NDS</w:t>
            </w:r>
          </w:p>
          <w:p w14:paraId="790567C1"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114300" distR="114300" wp14:anchorId="65663AF6" wp14:editId="48D360C1">
                  <wp:extent cx="3727450" cy="1933575"/>
                  <wp:effectExtent l="0" t="0" r="0" b="0"/>
                  <wp:docPr id="171" name="image18.png"/>
                  <wp:cNvGraphicFramePr/>
                  <a:graphic xmlns:a="http://schemas.openxmlformats.org/drawingml/2006/main">
                    <a:graphicData uri="http://schemas.openxmlformats.org/drawingml/2006/picture">
                      <pic:pic xmlns:pic="http://schemas.openxmlformats.org/drawingml/2006/picture">
                        <pic:nvPicPr>
                          <pic:cNvPr id="171" name="image18.png"/>
                          <pic:cNvPicPr preferRelativeResize="0"/>
                        </pic:nvPicPr>
                        <pic:blipFill>
                          <a:blip r:embed="rId72"/>
                          <a:srcRect/>
                          <a:stretch>
                            <a:fillRect/>
                          </a:stretch>
                        </pic:blipFill>
                        <pic:spPr>
                          <a:xfrm>
                            <a:off x="0" y="0"/>
                            <a:ext cx="3727450" cy="1933575"/>
                          </a:xfrm>
                          <a:prstGeom prst="rect">
                            <a:avLst/>
                          </a:prstGeom>
                          <a:ln/>
                        </pic:spPr>
                      </pic:pic>
                    </a:graphicData>
                  </a:graphic>
                </wp:inline>
              </w:drawing>
            </w:r>
          </w:p>
          <w:p w14:paraId="5F6A59F0"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Với RoadType_NDS</w:t>
            </w:r>
          </w:p>
          <w:p w14:paraId="0E092BB9"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3C71A4C0" wp14:editId="7033B6A9">
                  <wp:extent cx="3484245" cy="2019300"/>
                  <wp:effectExtent l="0" t="0" r="0" b="0"/>
                  <wp:docPr id="172" name="image5.png"/>
                  <wp:cNvGraphicFramePr/>
                  <a:graphic xmlns:a="http://schemas.openxmlformats.org/drawingml/2006/main">
                    <a:graphicData uri="http://schemas.openxmlformats.org/drawingml/2006/picture">
                      <pic:pic xmlns:pic="http://schemas.openxmlformats.org/drawingml/2006/picture">
                        <pic:nvPicPr>
                          <pic:cNvPr id="172" name="image5.png"/>
                          <pic:cNvPicPr preferRelativeResize="0"/>
                        </pic:nvPicPr>
                        <pic:blipFill>
                          <a:blip r:embed="rId73"/>
                          <a:srcRect/>
                          <a:stretch>
                            <a:fillRect/>
                          </a:stretch>
                        </pic:blipFill>
                        <pic:spPr>
                          <a:xfrm>
                            <a:off x="0" y="0"/>
                            <a:ext cx="3484245" cy="2019300"/>
                          </a:xfrm>
                          <a:prstGeom prst="rect">
                            <a:avLst/>
                          </a:prstGeom>
                          <a:ln/>
                        </pic:spPr>
                      </pic:pic>
                    </a:graphicData>
                  </a:graphic>
                </wp:inline>
              </w:drawing>
            </w:r>
          </w:p>
          <w:p w14:paraId="10DF2264"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Với Area_NDS</w:t>
            </w:r>
          </w:p>
          <w:p w14:paraId="5B37030F"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5CD6C8C9" wp14:editId="0AF3567A">
                  <wp:extent cx="4076700" cy="2357755"/>
                  <wp:effectExtent l="0" t="0" r="0" b="0"/>
                  <wp:docPr id="173" name="image15.png"/>
                  <wp:cNvGraphicFramePr/>
                  <a:graphic xmlns:a="http://schemas.openxmlformats.org/drawingml/2006/main">
                    <a:graphicData uri="http://schemas.openxmlformats.org/drawingml/2006/picture">
                      <pic:pic xmlns:pic="http://schemas.openxmlformats.org/drawingml/2006/picture">
                        <pic:nvPicPr>
                          <pic:cNvPr id="173" name="image15.png"/>
                          <pic:cNvPicPr preferRelativeResize="0"/>
                        </pic:nvPicPr>
                        <pic:blipFill>
                          <a:blip r:embed="rId74"/>
                          <a:srcRect/>
                          <a:stretch>
                            <a:fillRect/>
                          </a:stretch>
                        </pic:blipFill>
                        <pic:spPr>
                          <a:xfrm>
                            <a:off x="0" y="0"/>
                            <a:ext cx="4076700" cy="2357755"/>
                          </a:xfrm>
                          <a:prstGeom prst="rect">
                            <a:avLst/>
                          </a:prstGeom>
                          <a:ln/>
                        </pic:spPr>
                      </pic:pic>
                    </a:graphicData>
                  </a:graphic>
                </wp:inline>
              </w:drawing>
            </w:r>
          </w:p>
          <w:p w14:paraId="687D4125" w14:textId="77777777" w:rsidR="00F13559" w:rsidRPr="0053242C" w:rsidRDefault="00F13559" w:rsidP="00F6584F">
            <w:pPr>
              <w:spacing w:before="240" w:afterLines="120" w:after="288"/>
              <w:rPr>
                <w:rFonts w:ascii="Times New Roman" w:hAnsi="Times New Roman" w:cs="Times New Roman"/>
              </w:rPr>
            </w:pPr>
          </w:p>
          <w:p w14:paraId="28391B75" w14:textId="77777777" w:rsidR="00F13559" w:rsidRPr="0053242C" w:rsidRDefault="00F13559" w:rsidP="00F6584F">
            <w:pPr>
              <w:spacing w:before="240" w:afterLines="120" w:after="288"/>
              <w:rPr>
                <w:rFonts w:ascii="Times New Roman" w:hAnsi="Times New Roman" w:cs="Times New Roman"/>
              </w:rPr>
            </w:pPr>
          </w:p>
        </w:tc>
      </w:tr>
      <w:tr w:rsidR="00F13559" w:rsidRPr="0053242C" w14:paraId="12E391A6" w14:textId="77777777" w:rsidTr="00F6584F">
        <w:trPr>
          <w:trHeight w:val="1425"/>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97AAB"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lastRenderedPageBreak/>
              <w:t>4</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3CB23"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Thực hiện kiểm tra lookup giá trị trong stage và NDS và thêm mới hoặc cập nhật trong NDS</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4CF76"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Ta thực hiện tương tự các bảng trên theo luồng bên dưới</w:t>
            </w:r>
          </w:p>
          <w:p w14:paraId="52F7C239"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0CB63DA0" wp14:editId="34493B25">
                  <wp:extent cx="4125595" cy="2172970"/>
                  <wp:effectExtent l="0" t="0" r="0" b="0"/>
                  <wp:docPr id="174" name="image7.png"/>
                  <wp:cNvGraphicFramePr/>
                  <a:graphic xmlns:a="http://schemas.openxmlformats.org/drawingml/2006/main">
                    <a:graphicData uri="http://schemas.openxmlformats.org/drawingml/2006/picture">
                      <pic:pic xmlns:pic="http://schemas.openxmlformats.org/drawingml/2006/picture">
                        <pic:nvPicPr>
                          <pic:cNvPr id="174" name="image7.png"/>
                          <pic:cNvPicPr preferRelativeResize="0"/>
                        </pic:nvPicPr>
                        <pic:blipFill>
                          <a:blip r:embed="rId75"/>
                          <a:srcRect/>
                          <a:stretch>
                            <a:fillRect/>
                          </a:stretch>
                        </pic:blipFill>
                        <pic:spPr>
                          <a:xfrm>
                            <a:off x="0" y="0"/>
                            <a:ext cx="4125595" cy="2172970"/>
                          </a:xfrm>
                          <a:prstGeom prst="rect">
                            <a:avLst/>
                          </a:prstGeom>
                          <a:ln/>
                        </pic:spPr>
                      </pic:pic>
                    </a:graphicData>
                  </a:graphic>
                </wp:inline>
              </w:drawing>
            </w:r>
          </w:p>
          <w:p w14:paraId="05E2F52E"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Đặc biệt có phần Check real change sẽ thực hiện việc lookup tất cả các các thuộc tính của bảng để kiểm tra xem có thực sự thay đổi so với dữ liệu đã có, nếu không thoả mới thực hiện việc update với tham số cụ thể của các column như sau</w:t>
            </w:r>
          </w:p>
          <w:p w14:paraId="6EE48B79"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74EFC4D6" wp14:editId="786ED673">
                  <wp:extent cx="3477260" cy="1173480"/>
                  <wp:effectExtent l="0" t="0" r="0" b="0"/>
                  <wp:docPr id="175" name="image9.png"/>
                  <wp:cNvGraphicFramePr/>
                  <a:graphic xmlns:a="http://schemas.openxmlformats.org/drawingml/2006/main">
                    <a:graphicData uri="http://schemas.openxmlformats.org/drawingml/2006/picture">
                      <pic:pic xmlns:pic="http://schemas.openxmlformats.org/drawingml/2006/picture">
                        <pic:nvPicPr>
                          <pic:cNvPr id="175" name="image9.png"/>
                          <pic:cNvPicPr preferRelativeResize="0"/>
                        </pic:nvPicPr>
                        <pic:blipFill>
                          <a:blip r:embed="rId76"/>
                          <a:srcRect/>
                          <a:stretch>
                            <a:fillRect/>
                          </a:stretch>
                        </pic:blipFill>
                        <pic:spPr>
                          <a:xfrm>
                            <a:off x="0" y="0"/>
                            <a:ext cx="3477260" cy="1173480"/>
                          </a:xfrm>
                          <a:prstGeom prst="rect">
                            <a:avLst/>
                          </a:prstGeom>
                          <a:ln/>
                        </pic:spPr>
                      </pic:pic>
                    </a:graphicData>
                  </a:graphic>
                </wp:inline>
              </w:drawing>
            </w:r>
          </w:p>
          <w:p w14:paraId="50C78FC6" w14:textId="77777777" w:rsidR="00F13559" w:rsidRPr="0053242C" w:rsidRDefault="00F13559" w:rsidP="00F6584F">
            <w:pPr>
              <w:spacing w:before="240" w:afterLines="120" w:after="288"/>
              <w:rPr>
                <w:rFonts w:ascii="Times New Roman" w:hAnsi="Times New Roman" w:cs="Times New Roman"/>
              </w:rPr>
            </w:pPr>
          </w:p>
        </w:tc>
      </w:tr>
    </w:tbl>
    <w:p w14:paraId="3F57444D" w14:textId="282B92A9" w:rsidR="00F13559" w:rsidRPr="0053242C" w:rsidRDefault="15450845" w:rsidP="0059368B">
      <w:pPr>
        <w:pStyle w:val="Heading2"/>
        <w:numPr>
          <w:ilvl w:val="0"/>
          <w:numId w:val="17"/>
        </w:numPr>
        <w:spacing w:afterLines="120" w:after="288"/>
        <w:rPr>
          <w:rFonts w:ascii="Times New Roman" w:hAnsi="Times New Roman" w:cs="Times New Roman"/>
        </w:rPr>
      </w:pPr>
      <w:bookmarkStart w:id="34" w:name="_Toc92844749"/>
      <w:r w:rsidRPr="0053242C">
        <w:rPr>
          <w:rFonts w:ascii="Times New Roman" w:hAnsi="Times New Roman" w:cs="Times New Roman"/>
        </w:rPr>
        <w:t>Bảng Casualty:</w:t>
      </w:r>
      <w:bookmarkEnd w:id="34"/>
    </w:p>
    <w:tbl>
      <w:tblPr>
        <w:tblW w:w="9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000" w:firstRow="0" w:lastRow="0" w:firstColumn="0" w:lastColumn="0" w:noHBand="0" w:noVBand="0"/>
      </w:tblPr>
      <w:tblGrid>
        <w:gridCol w:w="632"/>
        <w:gridCol w:w="2060"/>
        <w:gridCol w:w="6697"/>
      </w:tblGrid>
      <w:tr w:rsidR="00F13559" w:rsidRPr="0053242C" w14:paraId="66283465" w14:textId="77777777" w:rsidTr="00F6584F">
        <w:trPr>
          <w:trHeight w:val="4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42441"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STT</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F82C3"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Các bước</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8790A"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Ý nghĩa</w:t>
            </w:r>
          </w:p>
        </w:tc>
      </w:tr>
      <w:tr w:rsidR="00F13559" w:rsidRPr="0053242C" w14:paraId="462CCC50" w14:textId="77777777" w:rsidTr="00F6584F">
        <w:trPr>
          <w:trHeight w:val="16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EF6A3"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1</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88CED"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Data flow task</w:t>
            </w:r>
          </w:p>
          <w:p w14:paraId="30434567"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(Với bảng Casualty)</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A4A13"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Đổ dữ liệu từ Stage -&gt; NDS</w:t>
            </w:r>
          </w:p>
          <w:p w14:paraId="2E888396"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hAnsi="Times New Roman" w:cs="Times New Roman"/>
                <w:noProof/>
              </w:rPr>
              <w:drawing>
                <wp:inline distT="0" distB="0" distL="114300" distR="114300" wp14:anchorId="37B84CF1" wp14:editId="4F25FC14">
                  <wp:extent cx="1605280" cy="561975"/>
                  <wp:effectExtent l="0" t="0" r="0" b="0"/>
                  <wp:docPr id="176" name="image3.png"/>
                  <wp:cNvGraphicFramePr/>
                  <a:graphic xmlns:a="http://schemas.openxmlformats.org/drawingml/2006/main">
                    <a:graphicData uri="http://schemas.openxmlformats.org/drawingml/2006/picture">
                      <pic:pic xmlns:pic="http://schemas.openxmlformats.org/drawingml/2006/picture">
                        <pic:nvPicPr>
                          <pic:cNvPr id="176" name="image3.png"/>
                          <pic:cNvPicPr preferRelativeResize="0"/>
                        </pic:nvPicPr>
                        <pic:blipFill>
                          <a:blip r:embed="rId77"/>
                          <a:srcRect/>
                          <a:stretch>
                            <a:fillRect/>
                          </a:stretch>
                        </pic:blipFill>
                        <pic:spPr>
                          <a:xfrm>
                            <a:off x="0" y="0"/>
                            <a:ext cx="1605280" cy="561975"/>
                          </a:xfrm>
                          <a:prstGeom prst="rect">
                            <a:avLst/>
                          </a:prstGeom>
                          <a:ln/>
                        </pic:spPr>
                      </pic:pic>
                    </a:graphicData>
                  </a:graphic>
                </wp:inline>
              </w:drawing>
            </w:r>
          </w:p>
        </w:tc>
      </w:tr>
      <w:tr w:rsidR="00F13559" w:rsidRPr="0053242C" w14:paraId="54D29064" w14:textId="77777777" w:rsidTr="00F6584F">
        <w:trPr>
          <w:trHeight w:val="357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6E318"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2</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2D4E2"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Nạp từ stage vào bảng Casualty trong NDS</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D8850"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442E5733" wp14:editId="7F44604E">
                  <wp:extent cx="4124960" cy="2578100"/>
                  <wp:effectExtent l="0" t="0" r="0" b="0"/>
                  <wp:docPr id="177" name="image16.png"/>
                  <wp:cNvGraphicFramePr/>
                  <a:graphic xmlns:a="http://schemas.openxmlformats.org/drawingml/2006/main">
                    <a:graphicData uri="http://schemas.openxmlformats.org/drawingml/2006/picture">
                      <pic:pic xmlns:pic="http://schemas.openxmlformats.org/drawingml/2006/picture">
                        <pic:nvPicPr>
                          <pic:cNvPr id="177" name="image16.png"/>
                          <pic:cNvPicPr preferRelativeResize="0"/>
                        </pic:nvPicPr>
                        <pic:blipFill>
                          <a:blip r:embed="rId78"/>
                          <a:srcRect/>
                          <a:stretch>
                            <a:fillRect/>
                          </a:stretch>
                        </pic:blipFill>
                        <pic:spPr>
                          <a:xfrm>
                            <a:off x="0" y="0"/>
                            <a:ext cx="4124960" cy="2578100"/>
                          </a:xfrm>
                          <a:prstGeom prst="rect">
                            <a:avLst/>
                          </a:prstGeom>
                          <a:ln/>
                        </pic:spPr>
                      </pic:pic>
                    </a:graphicData>
                  </a:graphic>
                </wp:inline>
              </w:drawing>
            </w:r>
          </w:p>
          <w:p w14:paraId="52B35754"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Ta thực hiện tương tự như đổ các bảng không có tham chiếu khoá ngoại tuy nhiên ta cần phải thực hiện Lookup lần lượt các khoá ngoại tồn tại. Ở trong bảng Casualty cụ thể là: Accident_NDS, Gender_NDS, AgeBand_NDS, CasualtySeverity_NDS,CasualtyType_NDS</w:t>
            </w:r>
          </w:p>
          <w:p w14:paraId="452A19D1"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lastRenderedPageBreak/>
              <w:t>Tại mục Connection chọn kết nối cũng như tên bảng cần kiểm tra</w:t>
            </w:r>
          </w:p>
          <w:p w14:paraId="7B2D3AC4"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Tại mục Column, ta thực hiện match các cột tương ứng để thực hiện việc so sánh, thực hiện thêm cột các cột ID tương ứng vào bảng cụ thể theo các hình dưới:</w:t>
            </w:r>
          </w:p>
          <w:p w14:paraId="11347B39" w14:textId="77777777" w:rsidR="00F13559" w:rsidRPr="0053242C" w:rsidRDefault="00F13559" w:rsidP="00F6584F">
            <w:pPr>
              <w:spacing w:before="240" w:afterLines="120" w:after="288"/>
              <w:rPr>
                <w:rFonts w:ascii="Times New Roman" w:hAnsi="Times New Roman" w:cs="Times New Roman"/>
              </w:rPr>
            </w:pPr>
          </w:p>
          <w:p w14:paraId="256803AA"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Với Accident_NDS:</w:t>
            </w:r>
          </w:p>
          <w:p w14:paraId="22614EF3"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22CCE91C" wp14:editId="7D2F96C1">
                  <wp:extent cx="4086225" cy="2362200"/>
                  <wp:effectExtent l="0" t="0" r="0" b="0"/>
                  <wp:docPr id="219" name="image53.png"/>
                  <wp:cNvGraphicFramePr/>
                  <a:graphic xmlns:a="http://schemas.openxmlformats.org/drawingml/2006/main">
                    <a:graphicData uri="http://schemas.openxmlformats.org/drawingml/2006/picture">
                      <pic:pic xmlns:pic="http://schemas.openxmlformats.org/drawingml/2006/picture">
                        <pic:nvPicPr>
                          <pic:cNvPr id="219" name="image53.png"/>
                          <pic:cNvPicPr preferRelativeResize="0"/>
                        </pic:nvPicPr>
                        <pic:blipFill>
                          <a:blip r:embed="rId79"/>
                          <a:srcRect/>
                          <a:stretch>
                            <a:fillRect/>
                          </a:stretch>
                        </pic:blipFill>
                        <pic:spPr>
                          <a:xfrm>
                            <a:off x="0" y="0"/>
                            <a:ext cx="4086225" cy="2362200"/>
                          </a:xfrm>
                          <a:prstGeom prst="rect">
                            <a:avLst/>
                          </a:prstGeom>
                          <a:ln/>
                        </pic:spPr>
                      </pic:pic>
                    </a:graphicData>
                  </a:graphic>
                </wp:inline>
              </w:drawing>
            </w:r>
          </w:p>
          <w:p w14:paraId="0A1E90FB"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Gender_NDS:</w:t>
            </w:r>
          </w:p>
          <w:p w14:paraId="51AC9259"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654B672C" wp14:editId="25B76539">
                  <wp:extent cx="4010025" cy="2043430"/>
                  <wp:effectExtent l="0" t="0" r="0" b="0"/>
                  <wp:docPr id="220" name="image54.png"/>
                  <wp:cNvGraphicFramePr/>
                  <a:graphic xmlns:a="http://schemas.openxmlformats.org/drawingml/2006/main">
                    <a:graphicData uri="http://schemas.openxmlformats.org/drawingml/2006/picture">
                      <pic:pic xmlns:pic="http://schemas.openxmlformats.org/drawingml/2006/picture">
                        <pic:nvPicPr>
                          <pic:cNvPr id="220" name="image54.png"/>
                          <pic:cNvPicPr preferRelativeResize="0"/>
                        </pic:nvPicPr>
                        <pic:blipFill>
                          <a:blip r:embed="rId80"/>
                          <a:srcRect/>
                          <a:stretch>
                            <a:fillRect/>
                          </a:stretch>
                        </pic:blipFill>
                        <pic:spPr>
                          <a:xfrm>
                            <a:off x="0" y="0"/>
                            <a:ext cx="4010025" cy="2043430"/>
                          </a:xfrm>
                          <a:prstGeom prst="rect">
                            <a:avLst/>
                          </a:prstGeom>
                          <a:ln/>
                        </pic:spPr>
                      </pic:pic>
                    </a:graphicData>
                  </a:graphic>
                </wp:inline>
              </w:drawing>
            </w:r>
          </w:p>
          <w:p w14:paraId="64773DC4"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 xml:space="preserve"> Với AgeBand_NDS:</w:t>
            </w:r>
          </w:p>
          <w:p w14:paraId="4D897573"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114300" distR="114300" wp14:anchorId="6249A4EA" wp14:editId="07B2FFF8">
                  <wp:extent cx="3881755" cy="2085975"/>
                  <wp:effectExtent l="0" t="0" r="0" b="0"/>
                  <wp:docPr id="222" name="image76.png"/>
                  <wp:cNvGraphicFramePr/>
                  <a:graphic xmlns:a="http://schemas.openxmlformats.org/drawingml/2006/main">
                    <a:graphicData uri="http://schemas.openxmlformats.org/drawingml/2006/picture">
                      <pic:pic xmlns:pic="http://schemas.openxmlformats.org/drawingml/2006/picture">
                        <pic:nvPicPr>
                          <pic:cNvPr id="222" name="image76.png"/>
                          <pic:cNvPicPr preferRelativeResize="0"/>
                        </pic:nvPicPr>
                        <pic:blipFill>
                          <a:blip r:embed="rId81"/>
                          <a:srcRect/>
                          <a:stretch>
                            <a:fillRect/>
                          </a:stretch>
                        </pic:blipFill>
                        <pic:spPr>
                          <a:xfrm>
                            <a:off x="0" y="0"/>
                            <a:ext cx="3881755" cy="2085975"/>
                          </a:xfrm>
                          <a:prstGeom prst="rect">
                            <a:avLst/>
                          </a:prstGeom>
                          <a:ln/>
                        </pic:spPr>
                      </pic:pic>
                    </a:graphicData>
                  </a:graphic>
                </wp:inline>
              </w:drawing>
            </w:r>
          </w:p>
          <w:p w14:paraId="2D6B902D"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Với CasualtySeverity_NDS</w:t>
            </w:r>
          </w:p>
          <w:p w14:paraId="1286C832"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0159186D" wp14:editId="791292C6">
                  <wp:extent cx="4105275" cy="2228850"/>
                  <wp:effectExtent l="0" t="0" r="0" b="0"/>
                  <wp:docPr id="223" name="image68.png"/>
                  <wp:cNvGraphicFramePr/>
                  <a:graphic xmlns:a="http://schemas.openxmlformats.org/drawingml/2006/main">
                    <a:graphicData uri="http://schemas.openxmlformats.org/drawingml/2006/picture">
                      <pic:pic xmlns:pic="http://schemas.openxmlformats.org/drawingml/2006/picture">
                        <pic:nvPicPr>
                          <pic:cNvPr id="223" name="image68.png"/>
                          <pic:cNvPicPr preferRelativeResize="0"/>
                        </pic:nvPicPr>
                        <pic:blipFill>
                          <a:blip r:embed="rId82"/>
                          <a:srcRect/>
                          <a:stretch>
                            <a:fillRect/>
                          </a:stretch>
                        </pic:blipFill>
                        <pic:spPr>
                          <a:xfrm>
                            <a:off x="0" y="0"/>
                            <a:ext cx="4105275" cy="2228850"/>
                          </a:xfrm>
                          <a:prstGeom prst="rect">
                            <a:avLst/>
                          </a:prstGeom>
                          <a:ln/>
                        </pic:spPr>
                      </pic:pic>
                    </a:graphicData>
                  </a:graphic>
                </wp:inline>
              </w:drawing>
            </w:r>
          </w:p>
          <w:p w14:paraId="57BAE255"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Với CasualtyType_NDS</w:t>
            </w:r>
          </w:p>
          <w:p w14:paraId="3789AB40"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114300" distR="114300" wp14:anchorId="01B7A66A" wp14:editId="5895B349">
                  <wp:extent cx="4015105" cy="2272030"/>
                  <wp:effectExtent l="0" t="0" r="0" b="0"/>
                  <wp:docPr id="224" name="image64.png"/>
                  <wp:cNvGraphicFramePr/>
                  <a:graphic xmlns:a="http://schemas.openxmlformats.org/drawingml/2006/main">
                    <a:graphicData uri="http://schemas.openxmlformats.org/drawingml/2006/picture">
                      <pic:pic xmlns:pic="http://schemas.openxmlformats.org/drawingml/2006/picture">
                        <pic:nvPicPr>
                          <pic:cNvPr id="224" name="image64.png"/>
                          <pic:cNvPicPr preferRelativeResize="0"/>
                        </pic:nvPicPr>
                        <pic:blipFill>
                          <a:blip r:embed="rId83"/>
                          <a:srcRect/>
                          <a:stretch>
                            <a:fillRect/>
                          </a:stretch>
                        </pic:blipFill>
                        <pic:spPr>
                          <a:xfrm>
                            <a:off x="0" y="0"/>
                            <a:ext cx="4015105" cy="2272030"/>
                          </a:xfrm>
                          <a:prstGeom prst="rect">
                            <a:avLst/>
                          </a:prstGeom>
                          <a:ln/>
                        </pic:spPr>
                      </pic:pic>
                    </a:graphicData>
                  </a:graphic>
                </wp:inline>
              </w:drawing>
            </w:r>
          </w:p>
          <w:p w14:paraId="377B7DF5" w14:textId="77777777" w:rsidR="00F13559" w:rsidRPr="0053242C" w:rsidRDefault="00F13559" w:rsidP="00F6584F">
            <w:pPr>
              <w:spacing w:before="240" w:afterLines="120" w:after="288"/>
              <w:rPr>
                <w:rFonts w:ascii="Times New Roman" w:hAnsi="Times New Roman" w:cs="Times New Roman"/>
              </w:rPr>
            </w:pPr>
          </w:p>
          <w:p w14:paraId="179BF354" w14:textId="77777777" w:rsidR="00F13559" w:rsidRPr="0053242C" w:rsidRDefault="00F13559" w:rsidP="00F6584F">
            <w:pPr>
              <w:spacing w:before="240" w:afterLines="120" w:after="288"/>
              <w:rPr>
                <w:rFonts w:ascii="Times New Roman" w:hAnsi="Times New Roman" w:cs="Times New Roman"/>
              </w:rPr>
            </w:pPr>
          </w:p>
        </w:tc>
      </w:tr>
      <w:tr w:rsidR="00F13559" w:rsidRPr="0053242C" w14:paraId="583515C8" w14:textId="77777777" w:rsidTr="00F6584F">
        <w:trPr>
          <w:trHeight w:val="1425"/>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A32FB"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lastRenderedPageBreak/>
              <w:t>4</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29B2E"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Thực hiện kiểm tra lookup giá trị trong stage và NDS và thêm mới hoặc cập nhật trong NDS</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7FEF0"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Ta thực hiện tương tự các bảng trên theo luồng bên dưới</w:t>
            </w:r>
          </w:p>
          <w:p w14:paraId="524C251D"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7D497702" wp14:editId="020BCD04">
                  <wp:extent cx="3100705" cy="1881505"/>
                  <wp:effectExtent l="0" t="0" r="0" b="0"/>
                  <wp:docPr id="225" name="image60.png"/>
                  <wp:cNvGraphicFramePr/>
                  <a:graphic xmlns:a="http://schemas.openxmlformats.org/drawingml/2006/main">
                    <a:graphicData uri="http://schemas.openxmlformats.org/drawingml/2006/picture">
                      <pic:pic xmlns:pic="http://schemas.openxmlformats.org/drawingml/2006/picture">
                        <pic:nvPicPr>
                          <pic:cNvPr id="225" name="image60.png"/>
                          <pic:cNvPicPr preferRelativeResize="0"/>
                        </pic:nvPicPr>
                        <pic:blipFill>
                          <a:blip r:embed="rId84"/>
                          <a:srcRect/>
                          <a:stretch>
                            <a:fillRect/>
                          </a:stretch>
                        </pic:blipFill>
                        <pic:spPr>
                          <a:xfrm>
                            <a:off x="0" y="0"/>
                            <a:ext cx="3100705" cy="1881505"/>
                          </a:xfrm>
                          <a:prstGeom prst="rect">
                            <a:avLst/>
                          </a:prstGeom>
                          <a:ln/>
                        </pic:spPr>
                      </pic:pic>
                    </a:graphicData>
                  </a:graphic>
                </wp:inline>
              </w:drawing>
            </w:r>
          </w:p>
          <w:p w14:paraId="4E38A0E7"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Đặc biệt có phần Check real change sẽ thực hiện việc lookup tất cả các các thuộc tính của bảng để kiểm tra xem có thực sự thay đổi so với dữ liệu đã có, nếu không thoả mới thực hiện việc update với tham số cụ thể của các column như sau</w:t>
            </w:r>
          </w:p>
          <w:p w14:paraId="6D818FD0"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114300" distR="114300" wp14:anchorId="4CAE4905" wp14:editId="19C4CF99">
                  <wp:extent cx="4120515" cy="1196340"/>
                  <wp:effectExtent l="0" t="0" r="0" b="0"/>
                  <wp:docPr id="226" name="image71.png"/>
                  <wp:cNvGraphicFramePr/>
                  <a:graphic xmlns:a="http://schemas.openxmlformats.org/drawingml/2006/main">
                    <a:graphicData uri="http://schemas.openxmlformats.org/drawingml/2006/picture">
                      <pic:pic xmlns:pic="http://schemas.openxmlformats.org/drawingml/2006/picture">
                        <pic:nvPicPr>
                          <pic:cNvPr id="226" name="image71.png"/>
                          <pic:cNvPicPr preferRelativeResize="0"/>
                        </pic:nvPicPr>
                        <pic:blipFill>
                          <a:blip r:embed="rId85"/>
                          <a:srcRect/>
                          <a:stretch>
                            <a:fillRect/>
                          </a:stretch>
                        </pic:blipFill>
                        <pic:spPr>
                          <a:xfrm>
                            <a:off x="0" y="0"/>
                            <a:ext cx="4120515" cy="1196340"/>
                          </a:xfrm>
                          <a:prstGeom prst="rect">
                            <a:avLst/>
                          </a:prstGeom>
                          <a:ln/>
                        </pic:spPr>
                      </pic:pic>
                    </a:graphicData>
                  </a:graphic>
                </wp:inline>
              </w:drawing>
            </w:r>
          </w:p>
          <w:p w14:paraId="1E770CDC" w14:textId="77777777" w:rsidR="00F13559" w:rsidRPr="0053242C" w:rsidRDefault="00F13559" w:rsidP="00F6584F">
            <w:pPr>
              <w:spacing w:before="240" w:afterLines="120" w:after="288"/>
              <w:rPr>
                <w:rFonts w:ascii="Times New Roman" w:hAnsi="Times New Roman" w:cs="Times New Roman"/>
              </w:rPr>
            </w:pPr>
          </w:p>
        </w:tc>
      </w:tr>
    </w:tbl>
    <w:p w14:paraId="07918CE6" w14:textId="282B92A9" w:rsidR="00F13559" w:rsidRPr="0053242C" w:rsidRDefault="00F13559" w:rsidP="00F13559">
      <w:pPr>
        <w:rPr>
          <w:rFonts w:ascii="Times New Roman" w:hAnsi="Times New Roman" w:cs="Times New Roman"/>
        </w:rPr>
      </w:pPr>
    </w:p>
    <w:p w14:paraId="75D714F7" w14:textId="282B92A9" w:rsidR="00F13559" w:rsidRPr="0053242C" w:rsidRDefault="15450845" w:rsidP="0059368B">
      <w:pPr>
        <w:pStyle w:val="Heading2"/>
        <w:numPr>
          <w:ilvl w:val="0"/>
          <w:numId w:val="17"/>
        </w:numPr>
        <w:spacing w:afterLines="120" w:after="288"/>
        <w:rPr>
          <w:rFonts w:ascii="Times New Roman" w:hAnsi="Times New Roman" w:cs="Times New Roman"/>
        </w:rPr>
      </w:pPr>
      <w:bookmarkStart w:id="35" w:name="_Toc92844750"/>
      <w:r w:rsidRPr="0053242C">
        <w:rPr>
          <w:rFonts w:ascii="Times New Roman" w:hAnsi="Times New Roman" w:cs="Times New Roman"/>
        </w:rPr>
        <w:t>Bảng Vehicle:</w:t>
      </w:r>
      <w:bookmarkEnd w:id="35"/>
    </w:p>
    <w:p w14:paraId="574C3786" w14:textId="282B92A9" w:rsidR="00F13559" w:rsidRPr="0053242C" w:rsidRDefault="00F13559" w:rsidP="00F13559">
      <w:pPr>
        <w:spacing w:afterLines="120" w:after="288"/>
        <w:ind w:firstLine="720"/>
        <w:jc w:val="both"/>
        <w:rPr>
          <w:rFonts w:ascii="Times New Roman" w:eastAsia="Times New Roman" w:hAnsi="Times New Roman" w:cs="Times New Roman"/>
        </w:rPr>
      </w:pPr>
    </w:p>
    <w:tbl>
      <w:tblPr>
        <w:tblW w:w="93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000" w:firstRow="0" w:lastRow="0" w:firstColumn="0" w:lastColumn="0" w:noHBand="0" w:noVBand="0"/>
      </w:tblPr>
      <w:tblGrid>
        <w:gridCol w:w="632"/>
        <w:gridCol w:w="2060"/>
        <w:gridCol w:w="6697"/>
      </w:tblGrid>
      <w:tr w:rsidR="00F13559" w:rsidRPr="0053242C" w14:paraId="4853F402" w14:textId="77777777" w:rsidTr="00F6584F">
        <w:trPr>
          <w:trHeight w:val="4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E9D2"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STT</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8E479"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Các bước</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1BEDD" w14:textId="77777777" w:rsidR="00F13559" w:rsidRPr="0053242C" w:rsidRDefault="00F13559" w:rsidP="00F6584F">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Ý nghĩa</w:t>
            </w:r>
          </w:p>
        </w:tc>
      </w:tr>
      <w:tr w:rsidR="00F13559" w:rsidRPr="0053242C" w14:paraId="192F8486" w14:textId="77777777" w:rsidTr="00F6584F">
        <w:trPr>
          <w:trHeight w:val="16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4D4C1"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1</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2DCC3"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Data flow task</w:t>
            </w:r>
          </w:p>
          <w:p w14:paraId="157BE6DB"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(Với bảng Vehicle)</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41402"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Đổ dữ liệu từ Stage -&gt; NDS</w:t>
            </w:r>
          </w:p>
          <w:p w14:paraId="2D907043"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hAnsi="Times New Roman" w:cs="Times New Roman"/>
                <w:noProof/>
              </w:rPr>
              <w:drawing>
                <wp:inline distT="0" distB="0" distL="114300" distR="114300" wp14:anchorId="49A8DA4D" wp14:editId="2E5CDC74">
                  <wp:extent cx="1576705" cy="595630"/>
                  <wp:effectExtent l="0" t="0" r="0" b="0"/>
                  <wp:docPr id="227" name="image66.png"/>
                  <wp:cNvGraphicFramePr/>
                  <a:graphic xmlns:a="http://schemas.openxmlformats.org/drawingml/2006/main">
                    <a:graphicData uri="http://schemas.openxmlformats.org/drawingml/2006/picture">
                      <pic:pic xmlns:pic="http://schemas.openxmlformats.org/drawingml/2006/picture">
                        <pic:nvPicPr>
                          <pic:cNvPr id="227" name="image66.png"/>
                          <pic:cNvPicPr preferRelativeResize="0"/>
                        </pic:nvPicPr>
                        <pic:blipFill>
                          <a:blip r:embed="rId86"/>
                          <a:srcRect/>
                          <a:stretch>
                            <a:fillRect/>
                          </a:stretch>
                        </pic:blipFill>
                        <pic:spPr>
                          <a:xfrm>
                            <a:off x="0" y="0"/>
                            <a:ext cx="1576705" cy="595630"/>
                          </a:xfrm>
                          <a:prstGeom prst="rect">
                            <a:avLst/>
                          </a:prstGeom>
                          <a:ln/>
                        </pic:spPr>
                      </pic:pic>
                    </a:graphicData>
                  </a:graphic>
                </wp:inline>
              </w:drawing>
            </w:r>
          </w:p>
        </w:tc>
      </w:tr>
      <w:tr w:rsidR="00F13559" w:rsidRPr="0053242C" w14:paraId="25F23316" w14:textId="77777777" w:rsidTr="00F6584F">
        <w:trPr>
          <w:trHeight w:val="357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B569"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2</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B67D8" w14:textId="77777777" w:rsidR="00F13559" w:rsidRPr="0053242C" w:rsidRDefault="00F13559" w:rsidP="00F6584F">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Nạp từ stage vào bảng Casualty trong NDS</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B9620"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35D4C305" wp14:editId="3B821DA4">
                  <wp:extent cx="4120515" cy="1358900"/>
                  <wp:effectExtent l="0" t="0" r="0" b="0"/>
                  <wp:docPr id="228" name="image67.png"/>
                  <wp:cNvGraphicFramePr/>
                  <a:graphic xmlns:a="http://schemas.openxmlformats.org/drawingml/2006/main">
                    <a:graphicData uri="http://schemas.openxmlformats.org/drawingml/2006/picture">
                      <pic:pic xmlns:pic="http://schemas.openxmlformats.org/drawingml/2006/picture">
                        <pic:nvPicPr>
                          <pic:cNvPr id="228" name="image67.png"/>
                          <pic:cNvPicPr preferRelativeResize="0"/>
                        </pic:nvPicPr>
                        <pic:blipFill>
                          <a:blip r:embed="rId87"/>
                          <a:srcRect/>
                          <a:stretch>
                            <a:fillRect/>
                          </a:stretch>
                        </pic:blipFill>
                        <pic:spPr>
                          <a:xfrm>
                            <a:off x="0" y="0"/>
                            <a:ext cx="4120515" cy="1358900"/>
                          </a:xfrm>
                          <a:prstGeom prst="rect">
                            <a:avLst/>
                          </a:prstGeom>
                          <a:ln/>
                        </pic:spPr>
                      </pic:pic>
                    </a:graphicData>
                  </a:graphic>
                </wp:inline>
              </w:drawing>
            </w:r>
          </w:p>
          <w:p w14:paraId="583AF622"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 xml:space="preserve">Ta thực hiện tương tự như đổ các bảng không có tham chiếu khoá ngoại tuy nhiên ta cần phải thực hiện Lookup lần lượt các khoá ngoại tồn tại. Ở </w:t>
            </w:r>
            <w:r w:rsidRPr="0053242C">
              <w:rPr>
                <w:rFonts w:ascii="Times New Roman" w:hAnsi="Times New Roman" w:cs="Times New Roman"/>
              </w:rPr>
              <w:lastRenderedPageBreak/>
              <w:t>trong bảng Casualty cụ thể là: Accident_NDS, VehicleType_NDS, JourneyPurpose_NDS</w:t>
            </w:r>
          </w:p>
          <w:p w14:paraId="69014C24"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Tại mục Connection chọn kết nối cũng như tên bảng cần kiểm tra</w:t>
            </w:r>
          </w:p>
          <w:p w14:paraId="71D30074"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Tại mục Column, ta thực hiện match các cột tương ứng để thực hiện việc so sánh, thực hiện thêm cột các cột ID tương ứng vào bảng cụ thể theo các hình dưới:</w:t>
            </w:r>
          </w:p>
          <w:p w14:paraId="46C55A40" w14:textId="77777777" w:rsidR="00F13559" w:rsidRPr="0053242C" w:rsidRDefault="00F13559" w:rsidP="00F6584F">
            <w:pPr>
              <w:spacing w:before="240" w:afterLines="120" w:after="288"/>
              <w:rPr>
                <w:rFonts w:ascii="Times New Roman" w:hAnsi="Times New Roman" w:cs="Times New Roman"/>
              </w:rPr>
            </w:pPr>
          </w:p>
          <w:p w14:paraId="1C2429AF"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Với Accident_NDS:</w:t>
            </w:r>
          </w:p>
          <w:p w14:paraId="325FEFA6"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489CF108" wp14:editId="09B7EBB5">
                  <wp:extent cx="4123690" cy="2137410"/>
                  <wp:effectExtent l="0" t="0" r="0" b="0"/>
                  <wp:docPr id="230" name="image62.png"/>
                  <wp:cNvGraphicFramePr/>
                  <a:graphic xmlns:a="http://schemas.openxmlformats.org/drawingml/2006/main">
                    <a:graphicData uri="http://schemas.openxmlformats.org/drawingml/2006/picture">
                      <pic:pic xmlns:pic="http://schemas.openxmlformats.org/drawingml/2006/picture">
                        <pic:nvPicPr>
                          <pic:cNvPr id="230" name="image62.png"/>
                          <pic:cNvPicPr preferRelativeResize="0"/>
                        </pic:nvPicPr>
                        <pic:blipFill>
                          <a:blip r:embed="rId88"/>
                          <a:srcRect/>
                          <a:stretch>
                            <a:fillRect/>
                          </a:stretch>
                        </pic:blipFill>
                        <pic:spPr>
                          <a:xfrm>
                            <a:off x="0" y="0"/>
                            <a:ext cx="4123690" cy="2137410"/>
                          </a:xfrm>
                          <a:prstGeom prst="rect">
                            <a:avLst/>
                          </a:prstGeom>
                          <a:ln/>
                        </pic:spPr>
                      </pic:pic>
                    </a:graphicData>
                  </a:graphic>
                </wp:inline>
              </w:drawing>
            </w:r>
          </w:p>
          <w:p w14:paraId="25797B50"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Với VehicleType_NDS:</w:t>
            </w:r>
          </w:p>
          <w:p w14:paraId="407C74E5"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34BF0B3C" wp14:editId="6FDA2B09">
                  <wp:extent cx="4122420" cy="1585595"/>
                  <wp:effectExtent l="0" t="0" r="0" b="0"/>
                  <wp:docPr id="218" name="image51.png"/>
                  <wp:cNvGraphicFramePr/>
                  <a:graphic xmlns:a="http://schemas.openxmlformats.org/drawingml/2006/main">
                    <a:graphicData uri="http://schemas.openxmlformats.org/drawingml/2006/picture">
                      <pic:pic xmlns:pic="http://schemas.openxmlformats.org/drawingml/2006/picture">
                        <pic:nvPicPr>
                          <pic:cNvPr id="218" name="image51.png"/>
                          <pic:cNvPicPr preferRelativeResize="0"/>
                        </pic:nvPicPr>
                        <pic:blipFill>
                          <a:blip r:embed="rId89"/>
                          <a:srcRect/>
                          <a:stretch>
                            <a:fillRect/>
                          </a:stretch>
                        </pic:blipFill>
                        <pic:spPr>
                          <a:xfrm>
                            <a:off x="0" y="0"/>
                            <a:ext cx="4122420" cy="1585595"/>
                          </a:xfrm>
                          <a:prstGeom prst="rect">
                            <a:avLst/>
                          </a:prstGeom>
                          <a:ln/>
                        </pic:spPr>
                      </pic:pic>
                    </a:graphicData>
                  </a:graphic>
                </wp:inline>
              </w:drawing>
            </w:r>
          </w:p>
          <w:p w14:paraId="019D3DF3"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 xml:space="preserve"> Với JourneyPurpose_NDS:</w:t>
            </w:r>
          </w:p>
          <w:p w14:paraId="085E5511"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114300" distR="114300" wp14:anchorId="5600EC38" wp14:editId="1FB1DF86">
                  <wp:extent cx="4123690" cy="1672590"/>
                  <wp:effectExtent l="0" t="0" r="0" b="0"/>
                  <wp:docPr id="202" name="image34.png"/>
                  <wp:cNvGraphicFramePr/>
                  <a:graphic xmlns:a="http://schemas.openxmlformats.org/drawingml/2006/main">
                    <a:graphicData uri="http://schemas.openxmlformats.org/drawingml/2006/picture">
                      <pic:pic xmlns:pic="http://schemas.openxmlformats.org/drawingml/2006/picture">
                        <pic:nvPicPr>
                          <pic:cNvPr id="202" name="image34.png"/>
                          <pic:cNvPicPr preferRelativeResize="0"/>
                        </pic:nvPicPr>
                        <pic:blipFill>
                          <a:blip r:embed="rId90"/>
                          <a:srcRect/>
                          <a:stretch>
                            <a:fillRect/>
                          </a:stretch>
                        </pic:blipFill>
                        <pic:spPr>
                          <a:xfrm>
                            <a:off x="0" y="0"/>
                            <a:ext cx="4123690" cy="1672590"/>
                          </a:xfrm>
                          <a:prstGeom prst="rect">
                            <a:avLst/>
                          </a:prstGeom>
                          <a:ln/>
                        </pic:spPr>
                      </pic:pic>
                    </a:graphicData>
                  </a:graphic>
                </wp:inline>
              </w:drawing>
            </w:r>
          </w:p>
        </w:tc>
      </w:tr>
      <w:tr w:rsidR="00F13559" w:rsidRPr="0053242C" w14:paraId="32B23295" w14:textId="77777777" w:rsidTr="00F6584F">
        <w:trPr>
          <w:trHeight w:val="1425"/>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EA407"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lastRenderedPageBreak/>
              <w:t>4</w:t>
            </w:r>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7783E" w14:textId="77777777" w:rsidR="00F13559" w:rsidRPr="0053242C" w:rsidRDefault="00F13559" w:rsidP="00F6584F">
            <w:pPr>
              <w:spacing w:before="240" w:afterLines="120" w:after="288"/>
              <w:jc w:val="center"/>
              <w:rPr>
                <w:rFonts w:ascii="Times New Roman" w:eastAsia="Times New Roman" w:hAnsi="Times New Roman" w:cs="Times New Roman"/>
              </w:rPr>
            </w:pPr>
            <w:r w:rsidRPr="0053242C">
              <w:rPr>
                <w:rFonts w:ascii="Times New Roman" w:eastAsia="Times New Roman" w:hAnsi="Times New Roman" w:cs="Times New Roman"/>
              </w:rPr>
              <w:t>Thực hiện kiểm tra lookup giá trị trong stage và NDS và thêm mới hoặc cập nhật trong NDS</w:t>
            </w:r>
          </w:p>
        </w:tc>
        <w:tc>
          <w:tcPr>
            <w:tcW w:w="6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CE6FF"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Ta thực hiện tương tự các bảng trên theo luồng bên dưới</w:t>
            </w:r>
          </w:p>
          <w:p w14:paraId="2F56A3DF"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noProof/>
              </w:rPr>
              <w:drawing>
                <wp:inline distT="0" distB="0" distL="114300" distR="114300" wp14:anchorId="63B51A92" wp14:editId="05D8D6D9">
                  <wp:extent cx="3571875" cy="1466850"/>
                  <wp:effectExtent l="0" t="0" r="0" b="0"/>
                  <wp:docPr id="203" name="image35.png"/>
                  <wp:cNvGraphicFramePr/>
                  <a:graphic xmlns:a="http://schemas.openxmlformats.org/drawingml/2006/main">
                    <a:graphicData uri="http://schemas.openxmlformats.org/drawingml/2006/picture">
                      <pic:pic xmlns:pic="http://schemas.openxmlformats.org/drawingml/2006/picture">
                        <pic:nvPicPr>
                          <pic:cNvPr id="203" name="image35.png"/>
                          <pic:cNvPicPr preferRelativeResize="0"/>
                        </pic:nvPicPr>
                        <pic:blipFill>
                          <a:blip r:embed="rId91"/>
                          <a:srcRect/>
                          <a:stretch>
                            <a:fillRect/>
                          </a:stretch>
                        </pic:blipFill>
                        <pic:spPr>
                          <a:xfrm>
                            <a:off x="0" y="0"/>
                            <a:ext cx="3571875" cy="1466850"/>
                          </a:xfrm>
                          <a:prstGeom prst="rect">
                            <a:avLst/>
                          </a:prstGeom>
                          <a:ln/>
                        </pic:spPr>
                      </pic:pic>
                    </a:graphicData>
                  </a:graphic>
                </wp:inline>
              </w:drawing>
            </w:r>
          </w:p>
          <w:p w14:paraId="29D976AF" w14:textId="77777777" w:rsidR="00F13559" w:rsidRPr="0053242C" w:rsidRDefault="00F13559" w:rsidP="00F6584F">
            <w:pPr>
              <w:spacing w:before="240" w:afterLines="120" w:after="288"/>
              <w:rPr>
                <w:rFonts w:ascii="Times New Roman" w:hAnsi="Times New Roman" w:cs="Times New Roman"/>
              </w:rPr>
            </w:pPr>
            <w:r w:rsidRPr="0053242C">
              <w:rPr>
                <w:rFonts w:ascii="Times New Roman" w:hAnsi="Times New Roman" w:cs="Times New Roman"/>
              </w:rPr>
              <w:t>Đặc biệt có phần Check real change sẽ thực hiện việc lookup tất cả các các thuộc tính của bảng để kiểm tra xem có thực sự thay đổi so với dữ liệu đã có, nếu không thoả mới thực hiện việc update với tham số cụ thể của các column như sau</w:t>
            </w:r>
          </w:p>
          <w:p w14:paraId="16AAD4CB" w14:textId="77777777" w:rsidR="00F13559" w:rsidRPr="0053242C" w:rsidRDefault="00F13559" w:rsidP="00F6584F">
            <w:pPr>
              <w:spacing w:before="240" w:afterLines="120" w:after="288"/>
              <w:rPr>
                <w:rFonts w:ascii="Times New Roman" w:hAnsi="Times New Roman" w:cs="Times New Roman"/>
                <w:b/>
              </w:rPr>
            </w:pPr>
          </w:p>
        </w:tc>
      </w:tr>
    </w:tbl>
    <w:p w14:paraId="5AB62394" w14:textId="2D747FF7" w:rsidR="00485150" w:rsidRPr="0053242C" w:rsidRDefault="00B467D8" w:rsidP="008C6C5E">
      <w:pPr>
        <w:spacing w:afterLines="120" w:after="288"/>
        <w:rPr>
          <w:rFonts w:ascii="Times New Roman" w:hAnsi="Times New Roman" w:cs="Times New Roman"/>
        </w:rPr>
      </w:pPr>
      <w:bookmarkStart w:id="36" w:name="_heading=h.sega07lswpto" w:colFirst="0" w:colLast="0"/>
      <w:bookmarkEnd w:id="36"/>
      <w:r w:rsidRPr="0053242C">
        <w:rPr>
          <w:rFonts w:ascii="Times New Roman" w:hAnsi="Times New Roman" w:cs="Times New Roman"/>
          <w:noProof/>
        </w:rPr>
        <w:lastRenderedPageBreak/>
        <w:drawing>
          <wp:inline distT="114300" distB="114300" distL="114300" distR="114300" wp14:anchorId="7425EF7A" wp14:editId="537E4B66">
            <wp:extent cx="3894193" cy="1947097"/>
            <wp:effectExtent l="0" t="0" r="5080" b="0"/>
            <wp:docPr id="1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3908884" cy="1954443"/>
                    </a:xfrm>
                    <a:prstGeom prst="rect">
                      <a:avLst/>
                    </a:prstGeom>
                    <a:ln/>
                  </pic:spPr>
                </pic:pic>
              </a:graphicData>
            </a:graphic>
          </wp:inline>
        </w:drawing>
      </w:r>
    </w:p>
    <w:p w14:paraId="263C8083" w14:textId="1811876C" w:rsidR="00A3606B" w:rsidRPr="0053242C" w:rsidRDefault="00A3606B" w:rsidP="0059368B">
      <w:pPr>
        <w:pStyle w:val="Heading1"/>
        <w:numPr>
          <w:ilvl w:val="0"/>
          <w:numId w:val="15"/>
        </w:numPr>
        <w:rPr>
          <w:rFonts w:ascii="Times New Roman" w:hAnsi="Times New Roman" w:cs="Times New Roman"/>
          <w:b/>
          <w:bCs/>
        </w:rPr>
      </w:pPr>
      <w:bookmarkStart w:id="37" w:name="_Toc92844751"/>
      <w:r w:rsidRPr="0053242C">
        <w:rPr>
          <w:rFonts w:ascii="Times New Roman" w:hAnsi="Times New Roman" w:cs="Times New Roman"/>
          <w:b/>
          <w:bCs/>
        </w:rPr>
        <w:t>THIẾT KẾ NDS:</w:t>
      </w:r>
      <w:bookmarkEnd w:id="37"/>
    </w:p>
    <w:p w14:paraId="7A1AEFE3" w14:textId="77777777" w:rsidR="00A3606B" w:rsidRPr="0053242C" w:rsidRDefault="00A3606B" w:rsidP="00A3606B">
      <w:pPr>
        <w:spacing w:afterLines="120" w:after="288"/>
        <w:rPr>
          <w:rFonts w:ascii="Times New Roman" w:hAnsi="Times New Roman" w:cs="Times New Roman"/>
        </w:rPr>
      </w:pPr>
      <w:r w:rsidRPr="0053242C">
        <w:rPr>
          <w:rFonts w:ascii="Times New Roman" w:hAnsi="Times New Roman" w:cs="Times New Roman"/>
          <w:noProof/>
          <w:color w:val="000000"/>
        </w:rPr>
        <w:drawing>
          <wp:inline distT="0" distB="0" distL="114300" distR="114300" wp14:anchorId="075A7915" wp14:editId="34E3D599">
            <wp:extent cx="6443345" cy="3748405"/>
            <wp:effectExtent l="0" t="0" r="0" b="0"/>
            <wp:docPr id="315" name="image160.png" descr="IMG_256"/>
            <wp:cNvGraphicFramePr/>
            <a:graphic xmlns:a="http://schemas.openxmlformats.org/drawingml/2006/main">
              <a:graphicData uri="http://schemas.openxmlformats.org/drawingml/2006/picture">
                <pic:pic xmlns:pic="http://schemas.openxmlformats.org/drawingml/2006/picture">
                  <pic:nvPicPr>
                    <pic:cNvPr id="0" name="image160.png" descr="IMG_256"/>
                    <pic:cNvPicPr preferRelativeResize="0"/>
                  </pic:nvPicPr>
                  <pic:blipFill>
                    <a:blip r:embed="rId93"/>
                    <a:srcRect/>
                    <a:stretch>
                      <a:fillRect/>
                    </a:stretch>
                  </pic:blipFill>
                  <pic:spPr>
                    <a:xfrm>
                      <a:off x="0" y="0"/>
                      <a:ext cx="6443345" cy="3748405"/>
                    </a:xfrm>
                    <a:prstGeom prst="rect">
                      <a:avLst/>
                    </a:prstGeom>
                    <a:ln/>
                  </pic:spPr>
                </pic:pic>
              </a:graphicData>
            </a:graphic>
          </wp:inline>
        </w:drawing>
      </w:r>
    </w:p>
    <w:p w14:paraId="7671D08C" w14:textId="77777777" w:rsidR="00A3606B" w:rsidRPr="0053242C" w:rsidRDefault="00A3606B" w:rsidP="00A3606B">
      <w:pPr>
        <w:rPr>
          <w:rFonts w:ascii="Times New Roman" w:hAnsi="Times New Roman" w:cs="Times New Roman"/>
        </w:rPr>
      </w:pPr>
    </w:p>
    <w:p w14:paraId="6A49A499" w14:textId="77777777" w:rsidR="00A3606B" w:rsidRPr="0053242C" w:rsidRDefault="00A3606B" w:rsidP="008C6C5E">
      <w:pPr>
        <w:spacing w:afterLines="120" w:after="288"/>
        <w:rPr>
          <w:rFonts w:ascii="Times New Roman" w:hAnsi="Times New Roman" w:cs="Times New Roman"/>
        </w:rPr>
      </w:pPr>
    </w:p>
    <w:p w14:paraId="61FF10B7" w14:textId="34F80C40" w:rsidR="00485150" w:rsidRPr="0053242C" w:rsidRDefault="00A3606B" w:rsidP="0059368B">
      <w:pPr>
        <w:pStyle w:val="Heading1"/>
        <w:numPr>
          <w:ilvl w:val="0"/>
          <w:numId w:val="15"/>
        </w:numPr>
        <w:spacing w:afterLines="120" w:after="288"/>
        <w:jc w:val="both"/>
        <w:rPr>
          <w:rFonts w:ascii="Times New Roman" w:hAnsi="Times New Roman" w:cs="Times New Roman"/>
          <w:b/>
          <w:bCs/>
        </w:rPr>
      </w:pPr>
      <w:bookmarkStart w:id="38" w:name="_heading=h.tzg6jkieatyl" w:colFirst="0" w:colLast="0"/>
      <w:bookmarkStart w:id="39" w:name="_heading=h.gn26eaqekrt8" w:colFirst="0" w:colLast="0"/>
      <w:bookmarkStart w:id="40" w:name="_Toc92844752"/>
      <w:bookmarkEnd w:id="38"/>
      <w:bookmarkEnd w:id="39"/>
      <w:r w:rsidRPr="0053242C">
        <w:rPr>
          <w:rFonts w:ascii="Times New Roman" w:hAnsi="Times New Roman" w:cs="Times New Roman"/>
          <w:b/>
          <w:bCs/>
        </w:rPr>
        <w:lastRenderedPageBreak/>
        <w:t>THIẾT KẾ</w:t>
      </w:r>
      <w:r w:rsidR="00617757" w:rsidRPr="0053242C">
        <w:rPr>
          <w:rFonts w:ascii="Times New Roman" w:hAnsi="Times New Roman" w:cs="Times New Roman"/>
          <w:b/>
          <w:bCs/>
        </w:rPr>
        <w:t xml:space="preserve"> DDS</w:t>
      </w:r>
      <w:r w:rsidRPr="0053242C">
        <w:rPr>
          <w:rFonts w:ascii="Times New Roman" w:hAnsi="Times New Roman" w:cs="Times New Roman"/>
          <w:b/>
          <w:bCs/>
        </w:rPr>
        <w:t>:</w:t>
      </w:r>
      <w:bookmarkEnd w:id="40"/>
    </w:p>
    <w:p w14:paraId="11311B6B"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5B62CFDD" wp14:editId="78CD3AEE">
            <wp:extent cx="5943600" cy="3479800"/>
            <wp:effectExtent l="0" t="0" r="0" b="0"/>
            <wp:docPr id="20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4"/>
                    <a:srcRect/>
                    <a:stretch>
                      <a:fillRect/>
                    </a:stretch>
                  </pic:blipFill>
                  <pic:spPr>
                    <a:xfrm>
                      <a:off x="0" y="0"/>
                      <a:ext cx="5943600" cy="3479800"/>
                    </a:xfrm>
                    <a:prstGeom prst="rect">
                      <a:avLst/>
                    </a:prstGeom>
                    <a:ln/>
                  </pic:spPr>
                </pic:pic>
              </a:graphicData>
            </a:graphic>
          </wp:inline>
        </w:drawing>
      </w:r>
    </w:p>
    <w:p w14:paraId="23F590AB" w14:textId="78FB2523" w:rsidR="00485150" w:rsidRPr="0053242C" w:rsidRDefault="00A3606B" w:rsidP="0059368B">
      <w:pPr>
        <w:pStyle w:val="Heading1"/>
        <w:numPr>
          <w:ilvl w:val="0"/>
          <w:numId w:val="15"/>
        </w:numPr>
        <w:spacing w:afterLines="120" w:after="288"/>
        <w:rPr>
          <w:rFonts w:ascii="Times New Roman" w:hAnsi="Times New Roman" w:cs="Times New Roman"/>
          <w:b/>
          <w:bCs/>
        </w:rPr>
      </w:pPr>
      <w:bookmarkStart w:id="41" w:name="_heading=h.fn17m1vi795p" w:colFirst="0" w:colLast="0"/>
      <w:bookmarkStart w:id="42" w:name="_Toc92844753"/>
      <w:bookmarkEnd w:id="41"/>
      <w:r w:rsidRPr="0053242C">
        <w:rPr>
          <w:rFonts w:ascii="Times New Roman" w:hAnsi="Times New Roman" w:cs="Times New Roman"/>
          <w:b/>
          <w:bCs/>
        </w:rPr>
        <w:lastRenderedPageBreak/>
        <w:t>MÔ TẢ CÁC BƯỚC THỰC HIỆN</w:t>
      </w:r>
      <w:r w:rsidR="00617757" w:rsidRPr="0053242C">
        <w:rPr>
          <w:rFonts w:ascii="Times New Roman" w:hAnsi="Times New Roman" w:cs="Times New Roman"/>
          <w:b/>
          <w:bCs/>
        </w:rPr>
        <w:t xml:space="preserve"> NDS → DDS</w:t>
      </w:r>
      <w:r w:rsidRPr="0053242C">
        <w:rPr>
          <w:rFonts w:ascii="Times New Roman" w:hAnsi="Times New Roman" w:cs="Times New Roman"/>
          <w:b/>
          <w:bCs/>
        </w:rPr>
        <w:t>:</w:t>
      </w:r>
      <w:bookmarkEnd w:id="42"/>
    </w:p>
    <w:p w14:paraId="1EBBBDD3"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745AC102" wp14:editId="58AB5001">
            <wp:extent cx="5943600" cy="3632200"/>
            <wp:effectExtent l="0" t="0" r="0" b="0"/>
            <wp:docPr id="20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5943600" cy="3632200"/>
                    </a:xfrm>
                    <a:prstGeom prst="rect">
                      <a:avLst/>
                    </a:prstGeom>
                    <a:ln/>
                  </pic:spPr>
                </pic:pic>
              </a:graphicData>
            </a:graphic>
          </wp:inline>
        </w:drawing>
      </w:r>
    </w:p>
    <w:p w14:paraId="236E08FE" w14:textId="77777777" w:rsidR="00485150" w:rsidRPr="0053242C" w:rsidRDefault="00F31F20" w:rsidP="008C6C5E">
      <w:pPr>
        <w:spacing w:afterLines="120" w:after="288"/>
        <w:rPr>
          <w:rFonts w:ascii="Times New Roman" w:hAnsi="Times New Roman" w:cs="Times New Roman"/>
        </w:rPr>
      </w:pPr>
      <w:sdt>
        <w:sdtPr>
          <w:rPr>
            <w:rFonts w:ascii="Times New Roman" w:hAnsi="Times New Roman" w:cs="Times New Roman"/>
          </w:rPr>
          <w:tag w:val="goog_rdk_0"/>
          <w:id w:val="1842359449"/>
        </w:sdtPr>
        <w:sdtContent>
          <w:r w:rsidR="00617757" w:rsidRPr="0053242C">
            <w:rPr>
              <w:rFonts w:ascii="Times New Roman" w:eastAsia="Arial Unicode MS" w:hAnsi="Times New Roman" w:cs="Times New Roman"/>
            </w:rPr>
            <w:t>Lưu lại thời gian thực hiện nạp data từ NDS → DDS</w:t>
          </w:r>
        </w:sdtContent>
      </w:sdt>
    </w:p>
    <w:p w14:paraId="4F5BBABC" w14:textId="0138633C" w:rsidR="00485150" w:rsidRPr="0053242C" w:rsidRDefault="00617757" w:rsidP="0059368B">
      <w:pPr>
        <w:pStyle w:val="Heading2"/>
        <w:numPr>
          <w:ilvl w:val="0"/>
          <w:numId w:val="7"/>
        </w:numPr>
        <w:spacing w:afterLines="120" w:after="288"/>
        <w:rPr>
          <w:rFonts w:ascii="Times New Roman" w:hAnsi="Times New Roman" w:cs="Times New Roman"/>
        </w:rPr>
      </w:pPr>
      <w:bookmarkStart w:id="43" w:name="_heading=h.gcuewfj7c8g" w:colFirst="0" w:colLast="0"/>
      <w:bookmarkStart w:id="44" w:name="_Toc92844754"/>
      <w:bookmarkEnd w:id="43"/>
      <w:r w:rsidRPr="0053242C">
        <w:rPr>
          <w:rFonts w:ascii="Times New Roman" w:hAnsi="Times New Roman" w:cs="Times New Roman"/>
        </w:rPr>
        <w:t>Các bảng Dim</w:t>
      </w:r>
      <w:r w:rsidR="00A421DB" w:rsidRPr="0053242C">
        <w:rPr>
          <w:rFonts w:ascii="Times New Roman" w:hAnsi="Times New Roman" w:cs="Times New Roman"/>
        </w:rPr>
        <w:t>:</w:t>
      </w:r>
      <w:bookmarkEnd w:id="44"/>
    </w:p>
    <w:p w14:paraId="0D179C8F"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rPr>
        <w:t>Không cần kiểm tra khóa ngoại, cài đặt SCD (Slowly changing dimension), thực hiện ghi đè lên những giá trị cũ. _Code sẽ là BusinessKey, _Label sẽ là giá trị được ghi đè.</w:t>
      </w:r>
    </w:p>
    <w:p w14:paraId="5DDDE0C1"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rPr>
        <w:br w:type="page"/>
      </w:r>
    </w:p>
    <w:p w14:paraId="24043EE8" w14:textId="77777777" w:rsidR="00485150" w:rsidRPr="0053242C" w:rsidRDefault="00485150" w:rsidP="008C6C5E">
      <w:pPr>
        <w:spacing w:afterLines="120" w:after="288"/>
        <w:rPr>
          <w:rFonts w:ascii="Times New Roman" w:hAnsi="Times New Roman" w:cs="Times New Roman"/>
        </w:rPr>
      </w:pPr>
    </w:p>
    <w:tbl>
      <w:tblPr>
        <w:tblW w:w="9359" w:type="dxa"/>
        <w:tblBorders>
          <w:top w:val="nil"/>
          <w:left w:val="nil"/>
          <w:bottom w:val="nil"/>
          <w:right w:val="nil"/>
          <w:insideH w:val="nil"/>
          <w:insideV w:val="nil"/>
        </w:tblBorders>
        <w:tblLayout w:type="fixed"/>
        <w:tblCellMar>
          <w:top w:w="100" w:type="dxa"/>
          <w:left w:w="100" w:type="dxa"/>
          <w:bottom w:w="100" w:type="dxa"/>
          <w:right w:w="100" w:type="dxa"/>
        </w:tblCellMar>
        <w:tblLook w:val="0000" w:firstRow="0" w:lastRow="0" w:firstColumn="0" w:lastColumn="0" w:noHBand="0" w:noVBand="0"/>
      </w:tblPr>
      <w:tblGrid>
        <w:gridCol w:w="632"/>
        <w:gridCol w:w="1869"/>
        <w:gridCol w:w="6858"/>
      </w:tblGrid>
      <w:tr w:rsidR="00485150" w:rsidRPr="0053242C" w14:paraId="6AB49CC6" w14:textId="77777777">
        <w:trPr>
          <w:trHeight w:val="4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E083F"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STT</w:t>
            </w:r>
          </w:p>
        </w:tc>
        <w:tc>
          <w:tcPr>
            <w:tcW w:w="18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BF3B0B"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Các bước</w:t>
            </w:r>
          </w:p>
        </w:tc>
        <w:tc>
          <w:tcPr>
            <w:tcW w:w="68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48ECE3"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Ý nghĩa</w:t>
            </w:r>
          </w:p>
        </w:tc>
      </w:tr>
      <w:tr w:rsidR="00485150" w:rsidRPr="0053242C" w14:paraId="7D1D1807" w14:textId="77777777">
        <w:trPr>
          <w:trHeight w:val="706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EF4FBE"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1</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50D2F082"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Set CET</w:t>
            </w:r>
          </w:p>
          <w:p w14:paraId="476185D1"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Get LSET</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03576D8F"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3F290DF4" wp14:editId="25093072">
                  <wp:extent cx="4219575" cy="1460500"/>
                  <wp:effectExtent l="0" t="0" r="0" b="0"/>
                  <wp:docPr id="20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6"/>
                          <a:srcRect/>
                          <a:stretch>
                            <a:fillRect/>
                          </a:stretch>
                        </pic:blipFill>
                        <pic:spPr>
                          <a:xfrm>
                            <a:off x="0" y="0"/>
                            <a:ext cx="4219575" cy="1460500"/>
                          </a:xfrm>
                          <a:prstGeom prst="rect">
                            <a:avLst/>
                          </a:prstGeom>
                          <a:ln/>
                        </pic:spPr>
                      </pic:pic>
                    </a:graphicData>
                  </a:graphic>
                </wp:inline>
              </w:drawing>
            </w:r>
          </w:p>
          <w:p w14:paraId="4C12B721"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Set giá trị CET</w:t>
            </w:r>
          </w:p>
          <w:p w14:paraId="05083EF7"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6C9440FB" wp14:editId="0E8DC689">
                  <wp:extent cx="4219575" cy="1384300"/>
                  <wp:effectExtent l="0" t="0" r="0" b="0"/>
                  <wp:docPr id="2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7"/>
                          <a:srcRect/>
                          <a:stretch>
                            <a:fillRect/>
                          </a:stretch>
                        </pic:blipFill>
                        <pic:spPr>
                          <a:xfrm>
                            <a:off x="0" y="0"/>
                            <a:ext cx="4219575" cy="1384300"/>
                          </a:xfrm>
                          <a:prstGeom prst="rect">
                            <a:avLst/>
                          </a:prstGeom>
                          <a:ln/>
                        </pic:spPr>
                      </pic:pic>
                    </a:graphicData>
                  </a:graphic>
                </wp:inline>
              </w:drawing>
            </w:r>
          </w:p>
          <w:p w14:paraId="28643245"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Lấy giá trị LSET, CET của bảng Data_flow trong Metadata (chứa thông tin thời gian ETL)</w:t>
            </w:r>
          </w:p>
          <w:p w14:paraId="26E93ECF"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7006383A" wp14:editId="39A80DB2">
                  <wp:extent cx="4219575" cy="1168400"/>
                  <wp:effectExtent l="0" t="0" r="0" b="0"/>
                  <wp:docPr id="20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8"/>
                          <a:srcRect/>
                          <a:stretch>
                            <a:fillRect/>
                          </a:stretch>
                        </pic:blipFill>
                        <pic:spPr>
                          <a:xfrm>
                            <a:off x="0" y="0"/>
                            <a:ext cx="4219575" cy="1168400"/>
                          </a:xfrm>
                          <a:prstGeom prst="rect">
                            <a:avLst/>
                          </a:prstGeom>
                          <a:ln/>
                        </pic:spPr>
                      </pic:pic>
                    </a:graphicData>
                  </a:graphic>
                </wp:inline>
              </w:drawing>
            </w:r>
          </w:p>
          <w:p w14:paraId="5D1B5873"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Gán 2 biến CET, LSET ở trên thành  2 biến User::CET, User::LSET</w:t>
            </w:r>
          </w:p>
        </w:tc>
      </w:tr>
      <w:tr w:rsidR="00485150" w:rsidRPr="0053242C" w14:paraId="54B4E983" w14:textId="77777777">
        <w:trPr>
          <w:trHeight w:val="1680"/>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2FC618"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lastRenderedPageBreak/>
              <w:t>2</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23CF62CF"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Data flow task</w:t>
            </w:r>
          </w:p>
          <w:p w14:paraId="660E5BBD"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(Reference)</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4FE258DF"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Đổ dữ liệu từ NDS → DDS</w:t>
            </w:r>
          </w:p>
          <w:p w14:paraId="39783C7A"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7F222C9E" wp14:editId="5D16AA20">
                  <wp:extent cx="2286000" cy="2971800"/>
                  <wp:effectExtent l="0" t="0" r="0" b="0"/>
                  <wp:docPr id="2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9"/>
                          <a:srcRect/>
                          <a:stretch>
                            <a:fillRect/>
                          </a:stretch>
                        </pic:blipFill>
                        <pic:spPr>
                          <a:xfrm>
                            <a:off x="0" y="0"/>
                            <a:ext cx="2286000" cy="2971800"/>
                          </a:xfrm>
                          <a:prstGeom prst="rect">
                            <a:avLst/>
                          </a:prstGeom>
                          <a:ln/>
                        </pic:spPr>
                      </pic:pic>
                    </a:graphicData>
                  </a:graphic>
                </wp:inline>
              </w:drawing>
            </w:r>
          </w:p>
        </w:tc>
      </w:tr>
      <w:tr w:rsidR="00485150" w:rsidRPr="0053242C" w14:paraId="0B4610AD" w14:textId="77777777">
        <w:trPr>
          <w:trHeight w:val="3570"/>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6F3496"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3</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34412AD8"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Nạp vào bảng chiều Local Authority District trong NDS</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43157DD4"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Lấy thông tin từ bảng NDS với các điều kiện từ biến LSET, CET đã được lấy ra</w:t>
            </w:r>
          </w:p>
          <w:p w14:paraId="2A89144B"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498969DD" wp14:editId="37AF0DC4">
                  <wp:extent cx="4219575" cy="1155700"/>
                  <wp:effectExtent l="0" t="0" r="0" b="0"/>
                  <wp:docPr id="20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4219575" cy="1155700"/>
                          </a:xfrm>
                          <a:prstGeom prst="rect">
                            <a:avLst/>
                          </a:prstGeom>
                          <a:ln/>
                        </pic:spPr>
                      </pic:pic>
                    </a:graphicData>
                  </a:graphic>
                </wp:inline>
              </w:drawing>
            </w:r>
          </w:p>
          <w:p w14:paraId="67DC58C3" w14:textId="77777777" w:rsidR="00485150" w:rsidRPr="0053242C" w:rsidRDefault="00485150" w:rsidP="008C6C5E">
            <w:pPr>
              <w:spacing w:before="240" w:afterLines="120" w:after="288"/>
              <w:rPr>
                <w:rFonts w:ascii="Times New Roman" w:eastAsia="Times New Roman" w:hAnsi="Times New Roman" w:cs="Times New Roman"/>
              </w:rPr>
            </w:pPr>
          </w:p>
        </w:tc>
      </w:tr>
      <w:tr w:rsidR="00485150" w:rsidRPr="0053242C" w14:paraId="03A01BAF" w14:textId="77777777">
        <w:trPr>
          <w:trHeight w:val="568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FA7C8A"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lastRenderedPageBreak/>
              <w:t>4</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39887CBF"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Slowly Changing Dimension: Thực hiện ghi đè lên giá trị cũ trong bảng của DDS nếu có giá trị cập nhật</w:t>
            </w:r>
          </w:p>
          <w:p w14:paraId="44267138" w14:textId="77777777" w:rsidR="00485150" w:rsidRPr="0053242C" w:rsidRDefault="00485150" w:rsidP="008C6C5E">
            <w:pPr>
              <w:spacing w:before="240" w:afterLines="120" w:after="288"/>
              <w:rPr>
                <w:rFonts w:ascii="Times New Roman" w:eastAsia="Times New Roman" w:hAnsi="Times New Roman" w:cs="Times New Roman"/>
              </w:rPr>
            </w:pP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11D25646"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51AFE0CF" wp14:editId="63503F69">
                  <wp:extent cx="4219575" cy="2374900"/>
                  <wp:effectExtent l="0" t="0" r="0" b="0"/>
                  <wp:docPr id="20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4219575" cy="2374900"/>
                          </a:xfrm>
                          <a:prstGeom prst="rect">
                            <a:avLst/>
                          </a:prstGeom>
                          <a:ln/>
                        </pic:spPr>
                      </pic:pic>
                    </a:graphicData>
                  </a:graphic>
                </wp:inline>
              </w:drawing>
            </w:r>
          </w:p>
          <w:p w14:paraId="4D44889B"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Chọn connection, table, Business key sau đó next</w:t>
            </w:r>
            <w:r w:rsidRPr="0053242C">
              <w:rPr>
                <w:rFonts w:ascii="Times New Roman" w:eastAsia="Times New Roman" w:hAnsi="Times New Roman" w:cs="Times New Roman"/>
                <w:noProof/>
              </w:rPr>
              <w:drawing>
                <wp:inline distT="114300" distB="114300" distL="114300" distR="114300" wp14:anchorId="189D93A9" wp14:editId="70367F2D">
                  <wp:extent cx="4219575" cy="2895600"/>
                  <wp:effectExtent l="0" t="0" r="0" b="0"/>
                  <wp:docPr id="26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2"/>
                          <a:srcRect/>
                          <a:stretch>
                            <a:fillRect/>
                          </a:stretch>
                        </pic:blipFill>
                        <pic:spPr>
                          <a:xfrm>
                            <a:off x="0" y="0"/>
                            <a:ext cx="4219575" cy="2895600"/>
                          </a:xfrm>
                          <a:prstGeom prst="rect">
                            <a:avLst/>
                          </a:prstGeom>
                          <a:ln/>
                        </pic:spPr>
                      </pic:pic>
                    </a:graphicData>
                  </a:graphic>
                </wp:inline>
              </w:drawing>
            </w:r>
            <w:r w:rsidRPr="0053242C">
              <w:rPr>
                <w:rFonts w:ascii="Times New Roman" w:eastAsia="Times New Roman" w:hAnsi="Times New Roman" w:cs="Times New Roman"/>
              </w:rPr>
              <w:t>Chọn thuộc tính trong bảng chiều, loại thay đổi (SQL server hỗ trợ 3 kiểu: Fixed Attribute (Không cho thay đổi giá trị), Changing Attribute (Ghi đè lên giá trị thay đổi), Historial Attribute (Lưu lịch sử giá trị thay đổi)</w:t>
            </w:r>
          </w:p>
          <w:p w14:paraId="59397F98"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Sau đó bấm Next để được generate các luồng đi mặc định (có thể chỉnh phù hợp với nhu cầu)</w:t>
            </w:r>
          </w:p>
          <w:p w14:paraId="0DE0C988"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lastRenderedPageBreak/>
              <w:drawing>
                <wp:inline distT="114300" distB="114300" distL="114300" distR="114300" wp14:anchorId="75B9D7CE" wp14:editId="759900C7">
                  <wp:extent cx="4219575" cy="1727200"/>
                  <wp:effectExtent l="0" t="0" r="0" b="0"/>
                  <wp:docPr id="26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3"/>
                          <a:srcRect/>
                          <a:stretch>
                            <a:fillRect/>
                          </a:stretch>
                        </pic:blipFill>
                        <pic:spPr>
                          <a:xfrm>
                            <a:off x="0" y="0"/>
                            <a:ext cx="4219575" cy="1727200"/>
                          </a:xfrm>
                          <a:prstGeom prst="rect">
                            <a:avLst/>
                          </a:prstGeom>
                          <a:ln/>
                        </pic:spPr>
                      </pic:pic>
                    </a:graphicData>
                  </a:graphic>
                </wp:inline>
              </w:drawing>
            </w:r>
          </w:p>
        </w:tc>
      </w:tr>
      <w:tr w:rsidR="00485150" w:rsidRPr="0053242C" w14:paraId="7CC78F0F" w14:textId="77777777">
        <w:trPr>
          <w:trHeight w:val="142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52C1AC"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5</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71DCA6B1"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Thực hiện tương tự với các bảng Dim khác</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38F3D1E2" w14:textId="77777777" w:rsidR="00485150" w:rsidRPr="0053242C" w:rsidRDefault="00485150" w:rsidP="008C6C5E">
            <w:pPr>
              <w:spacing w:before="240" w:afterLines="120" w:after="288"/>
              <w:rPr>
                <w:rFonts w:ascii="Times New Roman" w:eastAsia="Times New Roman" w:hAnsi="Times New Roman" w:cs="Times New Roman"/>
              </w:rPr>
            </w:pPr>
          </w:p>
        </w:tc>
      </w:tr>
    </w:tbl>
    <w:p w14:paraId="0EC828FD" w14:textId="77777777" w:rsidR="00485150" w:rsidRPr="0053242C" w:rsidRDefault="00485150" w:rsidP="008C6C5E">
      <w:pPr>
        <w:spacing w:afterLines="120" w:after="288"/>
        <w:rPr>
          <w:rFonts w:ascii="Times New Roman" w:hAnsi="Times New Roman" w:cs="Times New Roman"/>
        </w:rPr>
      </w:pPr>
    </w:p>
    <w:p w14:paraId="2FD9332D" w14:textId="6B43A6FF" w:rsidR="00485150" w:rsidRPr="0053242C" w:rsidRDefault="00617757" w:rsidP="0059368B">
      <w:pPr>
        <w:pStyle w:val="Heading2"/>
        <w:numPr>
          <w:ilvl w:val="0"/>
          <w:numId w:val="7"/>
        </w:numPr>
        <w:spacing w:afterLines="120" w:after="288"/>
        <w:rPr>
          <w:rFonts w:ascii="Times New Roman" w:hAnsi="Times New Roman" w:cs="Times New Roman"/>
        </w:rPr>
      </w:pPr>
      <w:bookmarkStart w:id="45" w:name="_heading=h.5zt4jaqtul1e" w:colFirst="0" w:colLast="0"/>
      <w:bookmarkStart w:id="46" w:name="_Toc92844755"/>
      <w:bookmarkEnd w:id="45"/>
      <w:r w:rsidRPr="0053242C">
        <w:rPr>
          <w:rFonts w:ascii="Times New Roman" w:hAnsi="Times New Roman" w:cs="Times New Roman"/>
        </w:rPr>
        <w:t>Bảng FactAccident</w:t>
      </w:r>
      <w:r w:rsidR="00A421DB" w:rsidRPr="0053242C">
        <w:rPr>
          <w:rFonts w:ascii="Times New Roman" w:hAnsi="Times New Roman" w:cs="Times New Roman"/>
        </w:rPr>
        <w:t>:</w:t>
      </w:r>
      <w:bookmarkEnd w:id="46"/>
    </w:p>
    <w:p w14:paraId="3A8D00D7" w14:textId="77777777" w:rsidR="00485150" w:rsidRPr="0053242C" w:rsidRDefault="00485150" w:rsidP="008C6C5E">
      <w:pPr>
        <w:spacing w:afterLines="120" w:after="288"/>
        <w:rPr>
          <w:rFonts w:ascii="Times New Roman" w:hAnsi="Times New Roman" w:cs="Times New Roman"/>
        </w:rPr>
      </w:pPr>
    </w:p>
    <w:tbl>
      <w:tblPr>
        <w:tblW w:w="9359" w:type="dxa"/>
        <w:tblBorders>
          <w:top w:val="nil"/>
          <w:left w:val="nil"/>
          <w:bottom w:val="nil"/>
          <w:right w:val="nil"/>
          <w:insideH w:val="nil"/>
          <w:insideV w:val="nil"/>
        </w:tblBorders>
        <w:tblLayout w:type="fixed"/>
        <w:tblCellMar>
          <w:top w:w="100" w:type="dxa"/>
          <w:left w:w="100" w:type="dxa"/>
          <w:bottom w:w="100" w:type="dxa"/>
          <w:right w:w="100" w:type="dxa"/>
        </w:tblCellMar>
        <w:tblLook w:val="0000" w:firstRow="0" w:lastRow="0" w:firstColumn="0" w:lastColumn="0" w:noHBand="0" w:noVBand="0"/>
      </w:tblPr>
      <w:tblGrid>
        <w:gridCol w:w="632"/>
        <w:gridCol w:w="1869"/>
        <w:gridCol w:w="6858"/>
      </w:tblGrid>
      <w:tr w:rsidR="00485150" w:rsidRPr="0053242C" w14:paraId="36A25C71" w14:textId="77777777">
        <w:trPr>
          <w:trHeight w:val="4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61A7C"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STT</w:t>
            </w:r>
          </w:p>
        </w:tc>
        <w:tc>
          <w:tcPr>
            <w:tcW w:w="18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12F3D8"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Các bước</w:t>
            </w:r>
          </w:p>
        </w:tc>
        <w:tc>
          <w:tcPr>
            <w:tcW w:w="68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21756A"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Ý nghĩa</w:t>
            </w:r>
          </w:p>
        </w:tc>
      </w:tr>
      <w:tr w:rsidR="00485150" w:rsidRPr="0053242C" w14:paraId="766CF5E5" w14:textId="77777777">
        <w:trPr>
          <w:trHeight w:val="3570"/>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C13B7D"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lastRenderedPageBreak/>
              <w:t>1</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4913D51E"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Luồng xử lý</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18E3CE45"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09BFD7BE" wp14:editId="1FC45AD5">
                  <wp:extent cx="4219575" cy="2273300"/>
                  <wp:effectExtent l="0" t="0" r="0" b="0"/>
                  <wp:docPr id="26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4"/>
                          <a:srcRect/>
                          <a:stretch>
                            <a:fillRect/>
                          </a:stretch>
                        </pic:blipFill>
                        <pic:spPr>
                          <a:xfrm>
                            <a:off x="0" y="0"/>
                            <a:ext cx="4219575" cy="2273300"/>
                          </a:xfrm>
                          <a:prstGeom prst="rect">
                            <a:avLst/>
                          </a:prstGeom>
                          <a:ln/>
                        </pic:spPr>
                      </pic:pic>
                    </a:graphicData>
                  </a:graphic>
                </wp:inline>
              </w:drawing>
            </w:r>
          </w:p>
        </w:tc>
      </w:tr>
      <w:tr w:rsidR="00485150" w:rsidRPr="0053242C" w14:paraId="2BDA8915" w14:textId="77777777">
        <w:trPr>
          <w:trHeight w:val="370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22414F"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2</w:t>
            </w:r>
          </w:p>
          <w:p w14:paraId="36305BED" w14:textId="77777777" w:rsidR="00485150" w:rsidRPr="0053242C" w:rsidRDefault="00485150" w:rsidP="008C6C5E">
            <w:pPr>
              <w:spacing w:before="240" w:afterLines="120" w:after="288"/>
              <w:rPr>
                <w:rFonts w:ascii="Times New Roman" w:eastAsia="Times New Roman" w:hAnsi="Times New Roman" w:cs="Times New Roman"/>
              </w:rPr>
            </w:pP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78435FF9"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Nạp vào bảng FactAccident trong DDS</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4BC5BB3B"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Lấy thông tin từ bảng Accident trong NDS với các điều kiện từ biến LSET, CET đã được lấy ra</w:t>
            </w:r>
          </w:p>
          <w:p w14:paraId="7BACB64C"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4ADD69CE" wp14:editId="2B30E82B">
                  <wp:extent cx="4219575" cy="1422400"/>
                  <wp:effectExtent l="0" t="0" r="0" b="0"/>
                  <wp:docPr id="26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5"/>
                          <a:srcRect/>
                          <a:stretch>
                            <a:fillRect/>
                          </a:stretch>
                        </pic:blipFill>
                        <pic:spPr>
                          <a:xfrm>
                            <a:off x="0" y="0"/>
                            <a:ext cx="4219575" cy="1422400"/>
                          </a:xfrm>
                          <a:prstGeom prst="rect">
                            <a:avLst/>
                          </a:prstGeom>
                          <a:ln/>
                        </pic:spPr>
                      </pic:pic>
                    </a:graphicData>
                  </a:graphic>
                </wp:inline>
              </w:drawing>
            </w:r>
          </w:p>
        </w:tc>
      </w:tr>
      <w:tr w:rsidR="00485150" w:rsidRPr="0053242C" w14:paraId="249181DE" w14:textId="77777777">
        <w:trPr>
          <w:trHeight w:val="568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C9ADB0"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lastRenderedPageBreak/>
              <w:t>3</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49192895"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Kiểm tra khóa ngoại của các bảng Dim đã có trong DDS</w:t>
            </w:r>
          </w:p>
          <w:p w14:paraId="6536A87B" w14:textId="77777777" w:rsidR="00485150" w:rsidRPr="0053242C" w:rsidRDefault="00485150" w:rsidP="008C6C5E">
            <w:pPr>
              <w:spacing w:before="240" w:afterLines="120" w:after="288"/>
              <w:rPr>
                <w:rFonts w:ascii="Times New Roman" w:eastAsia="Times New Roman" w:hAnsi="Times New Roman" w:cs="Times New Roman"/>
              </w:rPr>
            </w:pP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7CEA540A"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0E47756B" wp14:editId="66703B66">
                  <wp:extent cx="4219575" cy="1460500"/>
                  <wp:effectExtent l="0" t="0" r="0" b="0"/>
                  <wp:docPr id="26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6"/>
                          <a:srcRect/>
                          <a:stretch>
                            <a:fillRect/>
                          </a:stretch>
                        </pic:blipFill>
                        <pic:spPr>
                          <a:xfrm>
                            <a:off x="0" y="0"/>
                            <a:ext cx="4219575" cy="1460500"/>
                          </a:xfrm>
                          <a:prstGeom prst="rect">
                            <a:avLst/>
                          </a:prstGeom>
                          <a:ln/>
                        </pic:spPr>
                      </pic:pic>
                    </a:graphicData>
                  </a:graphic>
                </wp:inline>
              </w:drawing>
            </w:r>
          </w:p>
          <w:p w14:paraId="44A71046"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7AA3945D" wp14:editId="707FAB98">
                  <wp:extent cx="4219575" cy="749300"/>
                  <wp:effectExtent l="0" t="0" r="0" b="0"/>
                  <wp:docPr id="26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7"/>
                          <a:srcRect/>
                          <a:stretch>
                            <a:fillRect/>
                          </a:stretch>
                        </pic:blipFill>
                        <pic:spPr>
                          <a:xfrm>
                            <a:off x="0" y="0"/>
                            <a:ext cx="4219575" cy="749300"/>
                          </a:xfrm>
                          <a:prstGeom prst="rect">
                            <a:avLst/>
                          </a:prstGeom>
                          <a:ln/>
                        </pic:spPr>
                      </pic:pic>
                    </a:graphicData>
                  </a:graphic>
                </wp:inline>
              </w:drawing>
            </w:r>
          </w:p>
          <w:p w14:paraId="58282505"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Chọn Lookup, sau đỏ chọn Connection, chọn DimTable, chọn mục General, chọn Ignore failure như trên hình</w:t>
            </w:r>
          </w:p>
          <w:p w14:paraId="1721179F"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6CE6D124" wp14:editId="6DF233B5">
                  <wp:extent cx="4219575" cy="1612900"/>
                  <wp:effectExtent l="0" t="0" r="0" b="0"/>
                  <wp:docPr id="26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8"/>
                          <a:srcRect/>
                          <a:stretch>
                            <a:fillRect/>
                          </a:stretch>
                        </pic:blipFill>
                        <pic:spPr>
                          <a:xfrm>
                            <a:off x="0" y="0"/>
                            <a:ext cx="4219575" cy="1612900"/>
                          </a:xfrm>
                          <a:prstGeom prst="rect">
                            <a:avLst/>
                          </a:prstGeom>
                          <a:ln/>
                        </pic:spPr>
                      </pic:pic>
                    </a:graphicData>
                  </a:graphic>
                </wp:inline>
              </w:drawing>
            </w:r>
          </w:p>
          <w:p w14:paraId="6B93EA54"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Sau đó chọn mục Columns, Mapping 2 thuộc tính (1 thuộc tính trong Accident NDS, 1 thuộc tính trong bảng Dim)</w:t>
            </w:r>
          </w:p>
        </w:tc>
      </w:tr>
      <w:tr w:rsidR="00485150" w:rsidRPr="0053242C" w14:paraId="63A1CD85" w14:textId="77777777">
        <w:trPr>
          <w:trHeight w:val="142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2FE41B"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4</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314EE46F"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Thực hiện kiểm tra khóa ngoại tương tự với các bảng Dim khác</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3A9E3D48"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DimLocalAuthorityDistrict, DimRoadType, DimUrbanArea, DimLocation</w:t>
            </w:r>
          </w:p>
        </w:tc>
      </w:tr>
      <w:tr w:rsidR="00485150" w:rsidRPr="0053242C" w14:paraId="46AD278A" w14:textId="77777777">
        <w:trPr>
          <w:trHeight w:val="142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564367"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lastRenderedPageBreak/>
              <w:t>5</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7564A952"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Thêm cột bằng Derived Column</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31C0A600"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7FB69AAA" wp14:editId="1B586BF6">
                  <wp:extent cx="4219575" cy="2908300"/>
                  <wp:effectExtent l="0" t="0" r="0" b="0"/>
                  <wp:docPr id="26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9"/>
                          <a:srcRect/>
                          <a:stretch>
                            <a:fillRect/>
                          </a:stretch>
                        </pic:blipFill>
                        <pic:spPr>
                          <a:xfrm>
                            <a:off x="0" y="0"/>
                            <a:ext cx="4219575" cy="2908300"/>
                          </a:xfrm>
                          <a:prstGeom prst="rect">
                            <a:avLst/>
                          </a:prstGeom>
                          <a:ln/>
                        </pic:spPr>
                      </pic:pic>
                    </a:graphicData>
                  </a:graphic>
                </wp:inline>
              </w:drawing>
            </w:r>
          </w:p>
        </w:tc>
      </w:tr>
      <w:tr w:rsidR="00485150" w:rsidRPr="0053242C" w14:paraId="6CBB194F" w14:textId="77777777">
        <w:trPr>
          <w:trHeight w:val="142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2B54B"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6</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5D81E81E"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Kiểm tra khóa ngoại đối với bảng DimDate</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5BB2BA10"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Cũng tương tự như ở trên, tuy nhiên lúc mapping thì điều chỉnh các tham số như trên hình</w:t>
            </w:r>
          </w:p>
          <w:p w14:paraId="7298D89E"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2A328E1E" wp14:editId="7082CEE4">
                  <wp:extent cx="4219575" cy="2032000"/>
                  <wp:effectExtent l="0" t="0" r="0" b="0"/>
                  <wp:docPr id="25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0"/>
                          <a:srcRect/>
                          <a:stretch>
                            <a:fillRect/>
                          </a:stretch>
                        </pic:blipFill>
                        <pic:spPr>
                          <a:xfrm>
                            <a:off x="0" y="0"/>
                            <a:ext cx="4219575" cy="2032000"/>
                          </a:xfrm>
                          <a:prstGeom prst="rect">
                            <a:avLst/>
                          </a:prstGeom>
                          <a:ln/>
                        </pic:spPr>
                      </pic:pic>
                    </a:graphicData>
                  </a:graphic>
                </wp:inline>
              </w:drawing>
            </w:r>
          </w:p>
        </w:tc>
      </w:tr>
      <w:tr w:rsidR="00485150" w:rsidRPr="0053242C" w14:paraId="2A5504B6" w14:textId="77777777">
        <w:trPr>
          <w:trHeight w:val="142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C6EBE6"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lastRenderedPageBreak/>
              <w:t>7</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4A54CEAA"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Kiểm tra dòng dữ liệu này đã tồn tại trong FactAccident hay chưa</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3289301E"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6547F14B" wp14:editId="1400BCD1">
                  <wp:extent cx="4152900" cy="2381250"/>
                  <wp:effectExtent l="0" t="0" r="0" b="0"/>
                  <wp:docPr id="25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1"/>
                          <a:srcRect/>
                          <a:stretch>
                            <a:fillRect/>
                          </a:stretch>
                        </pic:blipFill>
                        <pic:spPr>
                          <a:xfrm>
                            <a:off x="0" y="0"/>
                            <a:ext cx="4152900" cy="2381250"/>
                          </a:xfrm>
                          <a:prstGeom prst="rect">
                            <a:avLst/>
                          </a:prstGeom>
                          <a:ln/>
                        </pic:spPr>
                      </pic:pic>
                    </a:graphicData>
                  </a:graphic>
                </wp:inline>
              </w:drawing>
            </w:r>
          </w:p>
          <w:p w14:paraId="5407B900"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Chọn connection, bảng FactAccident</w:t>
            </w:r>
          </w:p>
          <w:p w14:paraId="4751277E"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7B5846FC" wp14:editId="04A82012">
                  <wp:extent cx="4219575" cy="2794000"/>
                  <wp:effectExtent l="0" t="0" r="0" b="0"/>
                  <wp:docPr id="26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2"/>
                          <a:srcRect/>
                          <a:stretch>
                            <a:fillRect/>
                          </a:stretch>
                        </pic:blipFill>
                        <pic:spPr>
                          <a:xfrm>
                            <a:off x="0" y="0"/>
                            <a:ext cx="4219575" cy="2794000"/>
                          </a:xfrm>
                          <a:prstGeom prst="rect">
                            <a:avLst/>
                          </a:prstGeom>
                          <a:ln/>
                        </pic:spPr>
                      </pic:pic>
                    </a:graphicData>
                  </a:graphic>
                </wp:inline>
              </w:drawing>
            </w:r>
          </w:p>
          <w:p w14:paraId="0F64D53B"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Mapping 2 cột AccidentID (trong NDS với DDS) để kiểm tra đã tồn tại hay chưa, sau đó tích chọn AccidentID (để dùng lại ở bước sau)</w:t>
            </w:r>
          </w:p>
        </w:tc>
      </w:tr>
      <w:tr w:rsidR="00485150" w:rsidRPr="0053242C" w14:paraId="08CFF9BF" w14:textId="77777777">
        <w:trPr>
          <w:trHeight w:val="142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A29083"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lastRenderedPageBreak/>
              <w:t>8</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698EB59F"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Chia làm 2 luồng: Nếu AccidentID đó chưa có trong DDS thì tiến hành Insert (đường màu đỏ)</w:t>
            </w:r>
          </w:p>
          <w:p w14:paraId="22DA9245"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Ngược lại, thì cho dữ liệu qua luồng màu xanh</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362A1E0F"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40E30305" wp14:editId="5FF79E4C">
                  <wp:extent cx="4219575" cy="2286000"/>
                  <wp:effectExtent l="0" t="0" r="0" b="0"/>
                  <wp:docPr id="24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3"/>
                          <a:srcRect/>
                          <a:stretch>
                            <a:fillRect/>
                          </a:stretch>
                        </pic:blipFill>
                        <pic:spPr>
                          <a:xfrm>
                            <a:off x="0" y="0"/>
                            <a:ext cx="4219575" cy="2286000"/>
                          </a:xfrm>
                          <a:prstGeom prst="rect">
                            <a:avLst/>
                          </a:prstGeom>
                          <a:ln/>
                        </pic:spPr>
                      </pic:pic>
                    </a:graphicData>
                  </a:graphic>
                </wp:inline>
              </w:drawing>
            </w:r>
          </w:p>
        </w:tc>
      </w:tr>
      <w:tr w:rsidR="00485150" w:rsidRPr="0053242C" w14:paraId="276CA521" w14:textId="77777777">
        <w:trPr>
          <w:trHeight w:val="142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ACD520"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8.1</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5A790411"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Luồng màu đỏ</w:t>
            </w:r>
          </w:p>
          <w:p w14:paraId="6F9DD90A"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(Lookup Error Output)</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159C3ECF"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3980AE63" wp14:editId="18AEF192">
                  <wp:extent cx="4219575" cy="1993900"/>
                  <wp:effectExtent l="0" t="0" r="0" b="0"/>
                  <wp:docPr id="24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4"/>
                          <a:srcRect/>
                          <a:stretch>
                            <a:fillRect/>
                          </a:stretch>
                        </pic:blipFill>
                        <pic:spPr>
                          <a:xfrm>
                            <a:off x="0" y="0"/>
                            <a:ext cx="4219575" cy="1993900"/>
                          </a:xfrm>
                          <a:prstGeom prst="rect">
                            <a:avLst/>
                          </a:prstGeom>
                          <a:ln/>
                        </pic:spPr>
                      </pic:pic>
                    </a:graphicData>
                  </a:graphic>
                </wp:inline>
              </w:drawing>
            </w:r>
          </w:p>
          <w:p w14:paraId="26224D83"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Chọn connection, bảng FactAccident</w:t>
            </w:r>
          </w:p>
          <w:p w14:paraId="0D046AEB"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lastRenderedPageBreak/>
              <w:drawing>
                <wp:inline distT="114300" distB="114300" distL="114300" distR="114300" wp14:anchorId="0A762D35" wp14:editId="72B10273">
                  <wp:extent cx="4219575" cy="4191000"/>
                  <wp:effectExtent l="0" t="0" r="0" b="0"/>
                  <wp:docPr id="24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5"/>
                          <a:srcRect/>
                          <a:stretch>
                            <a:fillRect/>
                          </a:stretch>
                        </pic:blipFill>
                        <pic:spPr>
                          <a:xfrm>
                            <a:off x="0" y="0"/>
                            <a:ext cx="4219575" cy="4191000"/>
                          </a:xfrm>
                          <a:prstGeom prst="rect">
                            <a:avLst/>
                          </a:prstGeom>
                          <a:ln/>
                        </pic:spPr>
                      </pic:pic>
                    </a:graphicData>
                  </a:graphic>
                </wp:inline>
              </w:drawing>
            </w:r>
          </w:p>
          <w:p w14:paraId="7D86620E"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Sau đó kiểm tra bảng mapping xem đã đúng hay chưa, bấm OK để hoàn tất</w:t>
            </w:r>
          </w:p>
        </w:tc>
      </w:tr>
      <w:tr w:rsidR="00485150" w:rsidRPr="0053242C" w14:paraId="6610D17C" w14:textId="77777777">
        <w:trPr>
          <w:trHeight w:val="142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07A827"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8.2</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56CA8661"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Luồng màu xanh</w:t>
            </w:r>
          </w:p>
          <w:p w14:paraId="32922981"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(Look Match Output)</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2C4F13C7"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Vì dữ liệu đã có tồn tại, nên chúng ta tiếp tục kiểm tra dữ liệu có thực sự thay đổi hay không, nếu không thì bỏ qua, nếu có thì mới update</w:t>
            </w:r>
          </w:p>
          <w:p w14:paraId="70B691EE"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0BB7D876" wp14:editId="26F7E2E3">
                  <wp:extent cx="4219575" cy="1320800"/>
                  <wp:effectExtent l="0" t="0" r="0" b="0"/>
                  <wp:docPr id="24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6"/>
                          <a:srcRect/>
                          <a:stretch>
                            <a:fillRect/>
                          </a:stretch>
                        </pic:blipFill>
                        <pic:spPr>
                          <a:xfrm>
                            <a:off x="0" y="0"/>
                            <a:ext cx="4219575" cy="1320800"/>
                          </a:xfrm>
                          <a:prstGeom prst="rect">
                            <a:avLst/>
                          </a:prstGeom>
                          <a:ln/>
                        </pic:spPr>
                      </pic:pic>
                    </a:graphicData>
                  </a:graphic>
                </wp:inline>
              </w:drawing>
            </w:r>
          </w:p>
          <w:p w14:paraId="27095318"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lastRenderedPageBreak/>
              <w:drawing>
                <wp:inline distT="114300" distB="114300" distL="114300" distR="114300" wp14:anchorId="0EC7E4E7" wp14:editId="25A51B81">
                  <wp:extent cx="4219575" cy="2222500"/>
                  <wp:effectExtent l="0" t="0" r="0" b="0"/>
                  <wp:docPr id="25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7"/>
                          <a:srcRect/>
                          <a:stretch>
                            <a:fillRect/>
                          </a:stretch>
                        </pic:blipFill>
                        <pic:spPr>
                          <a:xfrm>
                            <a:off x="0" y="0"/>
                            <a:ext cx="4219575" cy="2222500"/>
                          </a:xfrm>
                          <a:prstGeom prst="rect">
                            <a:avLst/>
                          </a:prstGeom>
                          <a:ln/>
                        </pic:spPr>
                      </pic:pic>
                    </a:graphicData>
                  </a:graphic>
                </wp:inline>
              </w:drawing>
            </w:r>
          </w:p>
          <w:p w14:paraId="2BC58E78"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Kiểm tra những thuộc tính có giống trong DDS hay không:</w:t>
            </w:r>
          </w:p>
          <w:p w14:paraId="54F767C3"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Nếu có thì bỏ qua, không thực hiện nữa</w:t>
            </w:r>
          </w:p>
          <w:p w14:paraId="32547956"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Nếu không thì tiến hành update (Luồng Lookup No Match Output)</w:t>
            </w:r>
          </w:p>
          <w:p w14:paraId="6DBF9562"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4A1CF66F" wp14:editId="5426E09B">
                  <wp:extent cx="4219575" cy="1447800"/>
                  <wp:effectExtent l="0" t="0" r="0" b="0"/>
                  <wp:docPr id="25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8"/>
                          <a:srcRect/>
                          <a:stretch>
                            <a:fillRect/>
                          </a:stretch>
                        </pic:blipFill>
                        <pic:spPr>
                          <a:xfrm>
                            <a:off x="0" y="0"/>
                            <a:ext cx="4219575" cy="1447800"/>
                          </a:xfrm>
                          <a:prstGeom prst="rect">
                            <a:avLst/>
                          </a:prstGeom>
                          <a:ln/>
                        </pic:spPr>
                      </pic:pic>
                    </a:graphicData>
                  </a:graphic>
                </wp:inline>
              </w:drawing>
            </w:r>
          </w:p>
          <w:p w14:paraId="69D2B2D5"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Chọn connection</w:t>
            </w:r>
          </w:p>
          <w:p w14:paraId="53237450"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lastRenderedPageBreak/>
              <w:drawing>
                <wp:inline distT="114300" distB="114300" distL="114300" distR="114300" wp14:anchorId="728383CE" wp14:editId="3A646C73">
                  <wp:extent cx="4219575" cy="3175000"/>
                  <wp:effectExtent l="0" t="0" r="0" b="0"/>
                  <wp:docPr id="25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9"/>
                          <a:srcRect/>
                          <a:stretch>
                            <a:fillRect/>
                          </a:stretch>
                        </pic:blipFill>
                        <pic:spPr>
                          <a:xfrm>
                            <a:off x="0" y="0"/>
                            <a:ext cx="4219575" cy="3175000"/>
                          </a:xfrm>
                          <a:prstGeom prst="rect">
                            <a:avLst/>
                          </a:prstGeom>
                          <a:ln/>
                        </pic:spPr>
                      </pic:pic>
                    </a:graphicData>
                  </a:graphic>
                </wp:inline>
              </w:drawing>
            </w:r>
          </w:p>
          <w:p w14:paraId="12320039"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Chọn Component Properties, ấn vào ‘...’, sau đó viết script update trong FactAccident, đối với dấu ? thì qua mục Column Mappings để chỉnh</w:t>
            </w:r>
          </w:p>
          <w:p w14:paraId="233F5869"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lastRenderedPageBreak/>
              <w:drawing>
                <wp:inline distT="114300" distB="114300" distL="114300" distR="114300" wp14:anchorId="39A13FEF" wp14:editId="7A1E8A97">
                  <wp:extent cx="4219575" cy="4064000"/>
                  <wp:effectExtent l="0" t="0" r="0" b="0"/>
                  <wp:docPr id="2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0"/>
                          <a:srcRect/>
                          <a:stretch>
                            <a:fillRect/>
                          </a:stretch>
                        </pic:blipFill>
                        <pic:spPr>
                          <a:xfrm>
                            <a:off x="0" y="0"/>
                            <a:ext cx="4219575" cy="4064000"/>
                          </a:xfrm>
                          <a:prstGeom prst="rect">
                            <a:avLst/>
                          </a:prstGeom>
                          <a:ln/>
                        </pic:spPr>
                      </pic:pic>
                    </a:graphicData>
                  </a:graphic>
                </wp:inline>
              </w:drawing>
            </w:r>
          </w:p>
          <w:p w14:paraId="502F757B"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Chọn Column Mappings, sau đó mapping theo thứ tự dấu ? ở bên Component, ấn OK để hoàn tất</w:t>
            </w:r>
          </w:p>
          <w:p w14:paraId="47BAD882" w14:textId="77777777" w:rsidR="00485150" w:rsidRPr="0053242C" w:rsidRDefault="00485150" w:rsidP="008C6C5E">
            <w:pPr>
              <w:spacing w:before="240" w:afterLines="120" w:after="288"/>
              <w:rPr>
                <w:rFonts w:ascii="Times New Roman" w:eastAsia="Times New Roman" w:hAnsi="Times New Roman" w:cs="Times New Roman"/>
              </w:rPr>
            </w:pPr>
          </w:p>
        </w:tc>
      </w:tr>
    </w:tbl>
    <w:p w14:paraId="2E416F38" w14:textId="77777777" w:rsidR="00485150" w:rsidRPr="0053242C" w:rsidRDefault="00485150" w:rsidP="008C6C5E">
      <w:pPr>
        <w:spacing w:afterLines="120" w:after="288"/>
        <w:rPr>
          <w:rFonts w:ascii="Times New Roman" w:hAnsi="Times New Roman" w:cs="Times New Roman"/>
        </w:rPr>
      </w:pPr>
    </w:p>
    <w:p w14:paraId="1F5483C6" w14:textId="1D6A794E" w:rsidR="00485150" w:rsidRPr="0053242C" w:rsidRDefault="00617757" w:rsidP="0059368B">
      <w:pPr>
        <w:pStyle w:val="Heading2"/>
        <w:numPr>
          <w:ilvl w:val="0"/>
          <w:numId w:val="7"/>
        </w:numPr>
        <w:spacing w:afterLines="120" w:after="288"/>
        <w:rPr>
          <w:rFonts w:ascii="Times New Roman" w:hAnsi="Times New Roman" w:cs="Times New Roman"/>
        </w:rPr>
      </w:pPr>
      <w:bookmarkStart w:id="47" w:name="_Toc92844756"/>
      <w:r w:rsidRPr="0053242C">
        <w:rPr>
          <w:rFonts w:ascii="Times New Roman" w:hAnsi="Times New Roman" w:cs="Times New Roman"/>
        </w:rPr>
        <w:t>Bảng FactCasualty</w:t>
      </w:r>
      <w:r w:rsidR="00A421DB" w:rsidRPr="0053242C">
        <w:rPr>
          <w:rFonts w:ascii="Times New Roman" w:hAnsi="Times New Roman" w:cs="Times New Roman"/>
        </w:rPr>
        <w:t>:</w:t>
      </w:r>
      <w:bookmarkEnd w:id="47"/>
    </w:p>
    <w:p w14:paraId="417686F5" w14:textId="3FFEFBE3" w:rsidR="00A3606B" w:rsidRPr="0053242C" w:rsidRDefault="00A3606B" w:rsidP="00A3606B">
      <w:pPr>
        <w:rPr>
          <w:rFonts w:ascii="Times New Roman" w:hAnsi="Times New Roman" w:cs="Times New Roman"/>
        </w:rPr>
      </w:pPr>
      <w:r w:rsidRPr="0053242C">
        <w:rPr>
          <w:rFonts w:ascii="Times New Roman" w:hAnsi="Times New Roman" w:cs="Times New Roman"/>
        </w:rPr>
        <w:br/>
      </w:r>
      <w:r w:rsidRPr="0053242C">
        <w:rPr>
          <w:rFonts w:ascii="Times New Roman" w:hAnsi="Times New Roman" w:cs="Times New Roman"/>
        </w:rPr>
        <w:br/>
      </w:r>
    </w:p>
    <w:p w14:paraId="34120A02" w14:textId="77777777" w:rsidR="00A3606B" w:rsidRPr="0053242C" w:rsidRDefault="00A3606B">
      <w:pPr>
        <w:rPr>
          <w:rFonts w:ascii="Times New Roman" w:hAnsi="Times New Roman" w:cs="Times New Roman"/>
        </w:rPr>
      </w:pPr>
      <w:r w:rsidRPr="0053242C">
        <w:rPr>
          <w:rFonts w:ascii="Times New Roman" w:hAnsi="Times New Roman" w:cs="Times New Roman"/>
        </w:rPr>
        <w:br w:type="page"/>
      </w:r>
    </w:p>
    <w:tbl>
      <w:tblPr>
        <w:tblW w:w="9359" w:type="dxa"/>
        <w:tblBorders>
          <w:top w:val="nil"/>
          <w:left w:val="nil"/>
          <w:bottom w:val="nil"/>
          <w:right w:val="nil"/>
          <w:insideH w:val="nil"/>
          <w:insideV w:val="nil"/>
        </w:tblBorders>
        <w:tblLayout w:type="fixed"/>
        <w:tblCellMar>
          <w:top w:w="100" w:type="dxa"/>
          <w:left w:w="100" w:type="dxa"/>
          <w:bottom w:w="100" w:type="dxa"/>
          <w:right w:w="100" w:type="dxa"/>
        </w:tblCellMar>
        <w:tblLook w:val="0000" w:firstRow="0" w:lastRow="0" w:firstColumn="0" w:lastColumn="0" w:noHBand="0" w:noVBand="0"/>
      </w:tblPr>
      <w:tblGrid>
        <w:gridCol w:w="632"/>
        <w:gridCol w:w="1869"/>
        <w:gridCol w:w="6858"/>
      </w:tblGrid>
      <w:tr w:rsidR="00485150" w:rsidRPr="0053242C" w14:paraId="451B3968" w14:textId="77777777">
        <w:trPr>
          <w:trHeight w:val="4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1B53A"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lastRenderedPageBreak/>
              <w:t>STT</w:t>
            </w:r>
          </w:p>
        </w:tc>
        <w:tc>
          <w:tcPr>
            <w:tcW w:w="18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B22805"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Các bước</w:t>
            </w:r>
          </w:p>
        </w:tc>
        <w:tc>
          <w:tcPr>
            <w:tcW w:w="68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B627A1"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Ý nghĩa</w:t>
            </w:r>
          </w:p>
        </w:tc>
      </w:tr>
      <w:tr w:rsidR="00485150" w:rsidRPr="0053242C" w14:paraId="1FB05B5F" w14:textId="77777777">
        <w:trPr>
          <w:trHeight w:val="3570"/>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76369A"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1</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12199A66"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Luồng xử lý</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7B44F678"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00B7A9BC" wp14:editId="20F753E9">
                  <wp:extent cx="4219575" cy="1841500"/>
                  <wp:effectExtent l="0" t="0" r="0" b="0"/>
                  <wp:docPr id="23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1"/>
                          <a:srcRect/>
                          <a:stretch>
                            <a:fillRect/>
                          </a:stretch>
                        </pic:blipFill>
                        <pic:spPr>
                          <a:xfrm>
                            <a:off x="0" y="0"/>
                            <a:ext cx="4219575" cy="1841500"/>
                          </a:xfrm>
                          <a:prstGeom prst="rect">
                            <a:avLst/>
                          </a:prstGeom>
                          <a:ln/>
                        </pic:spPr>
                      </pic:pic>
                    </a:graphicData>
                  </a:graphic>
                </wp:inline>
              </w:drawing>
            </w:r>
          </w:p>
        </w:tc>
      </w:tr>
      <w:tr w:rsidR="00485150" w:rsidRPr="0053242C" w14:paraId="2503C011" w14:textId="77777777">
        <w:trPr>
          <w:trHeight w:val="370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AE1611"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2</w:t>
            </w:r>
          </w:p>
          <w:p w14:paraId="709159BF" w14:textId="77777777" w:rsidR="00485150" w:rsidRPr="0053242C" w:rsidRDefault="00485150" w:rsidP="008C6C5E">
            <w:pPr>
              <w:spacing w:before="240" w:afterLines="120" w:after="288"/>
              <w:rPr>
                <w:rFonts w:ascii="Times New Roman" w:eastAsia="Times New Roman" w:hAnsi="Times New Roman" w:cs="Times New Roman"/>
              </w:rPr>
            </w:pP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132CF0D8"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Kiểm tra khóa ngoại</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3E205D12"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Ta cũng tiến hành nạp dữ liệu từ bảng Casualty trong NDS vào với điều kiện như ở trên, Sau đó tiến hành kiểm tra khóa ngoại như FactAccident. Một điều khác biệt ở đây là kiểm tra thêm AccidentID trong bảng FactAccident</w:t>
            </w:r>
          </w:p>
          <w:p w14:paraId="7A9F43C4"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4B5AD77A" wp14:editId="770953BF">
                  <wp:extent cx="4219575" cy="2540000"/>
                  <wp:effectExtent l="0" t="0" r="0" b="0"/>
                  <wp:docPr id="2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2"/>
                          <a:srcRect/>
                          <a:stretch>
                            <a:fillRect/>
                          </a:stretch>
                        </pic:blipFill>
                        <pic:spPr>
                          <a:xfrm>
                            <a:off x="0" y="0"/>
                            <a:ext cx="4219575" cy="2540000"/>
                          </a:xfrm>
                          <a:prstGeom prst="rect">
                            <a:avLst/>
                          </a:prstGeom>
                          <a:ln/>
                        </pic:spPr>
                      </pic:pic>
                    </a:graphicData>
                  </a:graphic>
                </wp:inline>
              </w:drawing>
            </w:r>
          </w:p>
          <w:p w14:paraId="4AF7BA4D"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Chọn Connection, lấy ra những thuộc tính như trong hình</w:t>
            </w:r>
          </w:p>
          <w:p w14:paraId="1CB2FECE"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lastRenderedPageBreak/>
              <w:drawing>
                <wp:inline distT="114300" distB="114300" distL="114300" distR="114300" wp14:anchorId="3BDEC89D" wp14:editId="6CC2FD2F">
                  <wp:extent cx="4219575" cy="2336800"/>
                  <wp:effectExtent l="0" t="0" r="0" b="0"/>
                  <wp:docPr id="2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3"/>
                          <a:srcRect/>
                          <a:stretch>
                            <a:fillRect/>
                          </a:stretch>
                        </pic:blipFill>
                        <pic:spPr>
                          <a:xfrm>
                            <a:off x="0" y="0"/>
                            <a:ext cx="4219575" cy="2336800"/>
                          </a:xfrm>
                          <a:prstGeom prst="rect">
                            <a:avLst/>
                          </a:prstGeom>
                          <a:ln/>
                        </pic:spPr>
                      </pic:pic>
                    </a:graphicData>
                  </a:graphic>
                </wp:inline>
              </w:drawing>
            </w:r>
          </w:p>
          <w:p w14:paraId="19E5EEB8"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So sánh khóa ngoại AccidentID của bảng Casualty trong NDS với FactAccident trong DDS, sau đó lấy thêm 2 thuộc tính là LocalAuthorityDistrictID và DateID để phục vụ nhu cầu truy vấn của đề bài đưa ra</w:t>
            </w:r>
          </w:p>
        </w:tc>
      </w:tr>
    </w:tbl>
    <w:p w14:paraId="1BEC20FF" w14:textId="77777777" w:rsidR="00485150" w:rsidRPr="0053242C" w:rsidRDefault="00485150" w:rsidP="008C6C5E">
      <w:pPr>
        <w:spacing w:afterLines="120" w:after="288"/>
        <w:rPr>
          <w:rFonts w:ascii="Times New Roman" w:hAnsi="Times New Roman" w:cs="Times New Roman"/>
        </w:rPr>
      </w:pPr>
    </w:p>
    <w:p w14:paraId="2EDDA357" w14:textId="562F87BF" w:rsidR="00A3606B" w:rsidRPr="0053242C" w:rsidRDefault="00617757" w:rsidP="0059368B">
      <w:pPr>
        <w:pStyle w:val="Heading2"/>
        <w:numPr>
          <w:ilvl w:val="0"/>
          <w:numId w:val="7"/>
        </w:numPr>
        <w:spacing w:afterLines="120" w:after="288"/>
        <w:rPr>
          <w:rFonts w:ascii="Times New Roman" w:hAnsi="Times New Roman" w:cs="Times New Roman"/>
        </w:rPr>
      </w:pPr>
      <w:bookmarkStart w:id="48" w:name="_heading=h.wt8w4h8qzxa3" w:colFirst="0" w:colLast="0"/>
      <w:bookmarkStart w:id="49" w:name="_Toc92844757"/>
      <w:bookmarkEnd w:id="48"/>
      <w:r w:rsidRPr="0053242C">
        <w:rPr>
          <w:rFonts w:ascii="Times New Roman" w:hAnsi="Times New Roman" w:cs="Times New Roman"/>
        </w:rPr>
        <w:t>Bảng FactVehicle</w:t>
      </w:r>
      <w:r w:rsidR="00A421DB" w:rsidRPr="0053242C">
        <w:rPr>
          <w:rFonts w:ascii="Times New Roman" w:hAnsi="Times New Roman" w:cs="Times New Roman"/>
        </w:rPr>
        <w:t>:</w:t>
      </w:r>
      <w:bookmarkEnd w:id="49"/>
      <w:r w:rsidR="00A3606B" w:rsidRPr="0053242C">
        <w:rPr>
          <w:rFonts w:ascii="Times New Roman" w:hAnsi="Times New Roman" w:cs="Times New Roman"/>
        </w:rPr>
        <w:br/>
      </w:r>
      <w:r w:rsidR="00A3606B" w:rsidRPr="0053242C">
        <w:rPr>
          <w:rFonts w:ascii="Times New Roman" w:hAnsi="Times New Roman" w:cs="Times New Roman"/>
        </w:rPr>
        <w:br/>
      </w:r>
    </w:p>
    <w:p w14:paraId="49562326" w14:textId="44D805FF" w:rsidR="00485150" w:rsidRPr="0053242C" w:rsidRDefault="00A3606B" w:rsidP="00A3606B">
      <w:pPr>
        <w:rPr>
          <w:rFonts w:ascii="Times New Roman" w:eastAsiaTheme="majorEastAsia" w:hAnsi="Times New Roman" w:cs="Times New Roman"/>
          <w:color w:val="365F91" w:themeColor="accent1" w:themeShade="BF"/>
          <w:sz w:val="26"/>
          <w:szCs w:val="26"/>
        </w:rPr>
      </w:pPr>
      <w:r w:rsidRPr="0053242C">
        <w:rPr>
          <w:rFonts w:ascii="Times New Roman" w:hAnsi="Times New Roman" w:cs="Times New Roman"/>
        </w:rPr>
        <w:br w:type="page"/>
      </w:r>
    </w:p>
    <w:tbl>
      <w:tblPr>
        <w:tblW w:w="9359" w:type="dxa"/>
        <w:tblBorders>
          <w:top w:val="nil"/>
          <w:left w:val="nil"/>
          <w:bottom w:val="nil"/>
          <w:right w:val="nil"/>
          <w:insideH w:val="nil"/>
          <w:insideV w:val="nil"/>
        </w:tblBorders>
        <w:tblLayout w:type="fixed"/>
        <w:tblCellMar>
          <w:top w:w="100" w:type="dxa"/>
          <w:left w:w="100" w:type="dxa"/>
          <w:bottom w:w="100" w:type="dxa"/>
          <w:right w:w="100" w:type="dxa"/>
        </w:tblCellMar>
        <w:tblLook w:val="0000" w:firstRow="0" w:lastRow="0" w:firstColumn="0" w:lastColumn="0" w:noHBand="0" w:noVBand="0"/>
      </w:tblPr>
      <w:tblGrid>
        <w:gridCol w:w="632"/>
        <w:gridCol w:w="1869"/>
        <w:gridCol w:w="6858"/>
      </w:tblGrid>
      <w:tr w:rsidR="00485150" w:rsidRPr="0053242C" w14:paraId="7E6BB449" w14:textId="77777777">
        <w:trPr>
          <w:trHeight w:val="480"/>
        </w:trPr>
        <w:tc>
          <w:tcPr>
            <w:tcW w:w="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01C19"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lastRenderedPageBreak/>
              <w:t>STT</w:t>
            </w:r>
          </w:p>
        </w:tc>
        <w:tc>
          <w:tcPr>
            <w:tcW w:w="18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D2963D"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Các bước</w:t>
            </w:r>
          </w:p>
        </w:tc>
        <w:tc>
          <w:tcPr>
            <w:tcW w:w="68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DA93FB" w14:textId="77777777" w:rsidR="00485150" w:rsidRPr="0053242C" w:rsidRDefault="00617757" w:rsidP="008C6C5E">
            <w:pPr>
              <w:spacing w:before="240" w:afterLines="120" w:after="288"/>
              <w:jc w:val="center"/>
              <w:rPr>
                <w:rFonts w:ascii="Times New Roman" w:eastAsia="Times New Roman" w:hAnsi="Times New Roman" w:cs="Times New Roman"/>
                <w:b/>
                <w:color w:val="FF0000"/>
              </w:rPr>
            </w:pPr>
            <w:r w:rsidRPr="0053242C">
              <w:rPr>
                <w:rFonts w:ascii="Times New Roman" w:eastAsia="Times New Roman" w:hAnsi="Times New Roman" w:cs="Times New Roman"/>
                <w:b/>
                <w:color w:val="FF0000"/>
              </w:rPr>
              <w:t>Ý nghĩa</w:t>
            </w:r>
          </w:p>
        </w:tc>
      </w:tr>
      <w:tr w:rsidR="00485150" w:rsidRPr="0053242C" w14:paraId="12CACCF6" w14:textId="77777777">
        <w:trPr>
          <w:trHeight w:val="3570"/>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F045E4"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1</w:t>
            </w: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10B5E890"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Luồng xử lý</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2DA7A0A6"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0F77DF3A" wp14:editId="04BB5DF6">
                  <wp:extent cx="4219575" cy="2387600"/>
                  <wp:effectExtent l="0" t="0" r="0" b="0"/>
                  <wp:docPr id="30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4"/>
                          <a:srcRect/>
                          <a:stretch>
                            <a:fillRect/>
                          </a:stretch>
                        </pic:blipFill>
                        <pic:spPr>
                          <a:xfrm>
                            <a:off x="0" y="0"/>
                            <a:ext cx="4219575" cy="2387600"/>
                          </a:xfrm>
                          <a:prstGeom prst="rect">
                            <a:avLst/>
                          </a:prstGeom>
                          <a:ln/>
                        </pic:spPr>
                      </pic:pic>
                    </a:graphicData>
                  </a:graphic>
                </wp:inline>
              </w:drawing>
            </w:r>
          </w:p>
        </w:tc>
      </w:tr>
      <w:tr w:rsidR="00485150" w:rsidRPr="0053242C" w14:paraId="648C1470" w14:textId="77777777">
        <w:trPr>
          <w:trHeight w:val="3705"/>
        </w:trPr>
        <w:tc>
          <w:tcPr>
            <w:tcW w:w="63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25A5E1"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2</w:t>
            </w:r>
          </w:p>
          <w:p w14:paraId="0459582C" w14:textId="77777777" w:rsidR="00485150" w:rsidRPr="0053242C" w:rsidRDefault="00485150" w:rsidP="008C6C5E">
            <w:pPr>
              <w:spacing w:before="240" w:afterLines="120" w:after="288"/>
              <w:rPr>
                <w:rFonts w:ascii="Times New Roman" w:eastAsia="Times New Roman" w:hAnsi="Times New Roman" w:cs="Times New Roman"/>
              </w:rPr>
            </w:pPr>
          </w:p>
        </w:tc>
        <w:tc>
          <w:tcPr>
            <w:tcW w:w="1869" w:type="dxa"/>
            <w:tcBorders>
              <w:top w:val="nil"/>
              <w:left w:val="nil"/>
              <w:bottom w:val="single" w:sz="8" w:space="0" w:color="000000"/>
              <w:right w:val="single" w:sz="8" w:space="0" w:color="000000"/>
            </w:tcBorders>
            <w:tcMar>
              <w:top w:w="100" w:type="dxa"/>
              <w:left w:w="100" w:type="dxa"/>
              <w:bottom w:w="100" w:type="dxa"/>
              <w:right w:w="100" w:type="dxa"/>
            </w:tcMar>
          </w:tcPr>
          <w:p w14:paraId="729842A2"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Kiểm tra khóa ngoại</w:t>
            </w:r>
          </w:p>
        </w:tc>
        <w:tc>
          <w:tcPr>
            <w:tcW w:w="6858" w:type="dxa"/>
            <w:tcBorders>
              <w:top w:val="nil"/>
              <w:left w:val="nil"/>
              <w:bottom w:val="single" w:sz="8" w:space="0" w:color="000000"/>
              <w:right w:val="single" w:sz="8" w:space="0" w:color="000000"/>
            </w:tcBorders>
            <w:tcMar>
              <w:top w:w="100" w:type="dxa"/>
              <w:left w:w="100" w:type="dxa"/>
              <w:bottom w:w="100" w:type="dxa"/>
              <w:right w:w="100" w:type="dxa"/>
            </w:tcMar>
          </w:tcPr>
          <w:p w14:paraId="564138F6"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Ta cũng tiến hành nạp dữ liệu từ bảng Vehicle trong NDS vào với điều kiện như ở trên, Sau đó tiến hành kiểm tra khóa ngoại như FactAccident. Một điều khác biệt ở đây là kiểm tra thêm AccidentID trong bảng FactAccident</w:t>
            </w:r>
          </w:p>
          <w:p w14:paraId="1F3315CD"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drawing>
                <wp:inline distT="114300" distB="114300" distL="114300" distR="114300" wp14:anchorId="23104816" wp14:editId="42AA43CA">
                  <wp:extent cx="4219575" cy="1231900"/>
                  <wp:effectExtent l="0" t="0" r="0" b="0"/>
                  <wp:docPr id="30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5"/>
                          <a:srcRect/>
                          <a:stretch>
                            <a:fillRect/>
                          </a:stretch>
                        </pic:blipFill>
                        <pic:spPr>
                          <a:xfrm>
                            <a:off x="0" y="0"/>
                            <a:ext cx="4219575" cy="1231900"/>
                          </a:xfrm>
                          <a:prstGeom prst="rect">
                            <a:avLst/>
                          </a:prstGeom>
                          <a:ln/>
                        </pic:spPr>
                      </pic:pic>
                    </a:graphicData>
                  </a:graphic>
                </wp:inline>
              </w:drawing>
            </w:r>
          </w:p>
          <w:p w14:paraId="05D82A8D"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Chọn Connection, lấy ra những thuộc tính như trong hình</w:t>
            </w:r>
          </w:p>
          <w:p w14:paraId="50E504DD"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noProof/>
              </w:rPr>
              <w:lastRenderedPageBreak/>
              <w:drawing>
                <wp:inline distT="114300" distB="114300" distL="114300" distR="114300" wp14:anchorId="18F78762" wp14:editId="6B117CC3">
                  <wp:extent cx="4219575" cy="2171700"/>
                  <wp:effectExtent l="0" t="0" r="0" b="0"/>
                  <wp:docPr id="30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26"/>
                          <a:srcRect/>
                          <a:stretch>
                            <a:fillRect/>
                          </a:stretch>
                        </pic:blipFill>
                        <pic:spPr>
                          <a:xfrm>
                            <a:off x="0" y="0"/>
                            <a:ext cx="4219575" cy="2171700"/>
                          </a:xfrm>
                          <a:prstGeom prst="rect">
                            <a:avLst/>
                          </a:prstGeom>
                          <a:ln/>
                        </pic:spPr>
                      </pic:pic>
                    </a:graphicData>
                  </a:graphic>
                </wp:inline>
              </w:drawing>
            </w:r>
          </w:p>
          <w:p w14:paraId="7CF8817A" w14:textId="77777777" w:rsidR="00485150" w:rsidRPr="0053242C" w:rsidRDefault="00617757" w:rsidP="008C6C5E">
            <w:pPr>
              <w:spacing w:before="240" w:afterLines="120" w:after="288"/>
              <w:rPr>
                <w:rFonts w:ascii="Times New Roman" w:eastAsia="Times New Roman" w:hAnsi="Times New Roman" w:cs="Times New Roman"/>
              </w:rPr>
            </w:pPr>
            <w:r w:rsidRPr="0053242C">
              <w:rPr>
                <w:rFonts w:ascii="Times New Roman" w:eastAsia="Times New Roman" w:hAnsi="Times New Roman" w:cs="Times New Roman"/>
              </w:rPr>
              <w:t>So sánh khóa ngoại AccidentID của bảngVehicle trong NDS với FactAccident trong DDS, sau đó lấy thêm 2 thuộc tính là DateID để phục vụ nhu cầu truy vấn của đề bài đưa ra</w:t>
            </w:r>
          </w:p>
        </w:tc>
      </w:tr>
    </w:tbl>
    <w:p w14:paraId="6CF8F4E9" w14:textId="77777777" w:rsidR="00485150" w:rsidRPr="0053242C" w:rsidRDefault="00485150" w:rsidP="008C6C5E">
      <w:pPr>
        <w:spacing w:afterLines="120" w:after="288"/>
        <w:rPr>
          <w:rFonts w:ascii="Times New Roman" w:hAnsi="Times New Roman" w:cs="Times New Roman"/>
        </w:rPr>
      </w:pPr>
    </w:p>
    <w:p w14:paraId="25D881E3" w14:textId="77777777" w:rsidR="00485150" w:rsidRPr="0053242C" w:rsidRDefault="00485150" w:rsidP="008C6C5E">
      <w:pPr>
        <w:spacing w:afterLines="120" w:after="288"/>
        <w:ind w:firstLine="720"/>
        <w:jc w:val="both"/>
        <w:rPr>
          <w:rFonts w:ascii="Times New Roman" w:eastAsia="Times New Roman" w:hAnsi="Times New Roman" w:cs="Times New Roman"/>
        </w:rPr>
      </w:pPr>
    </w:p>
    <w:p w14:paraId="7DFBA306" w14:textId="77777777" w:rsidR="00485150" w:rsidRPr="0053242C" w:rsidRDefault="00617757" w:rsidP="008C6C5E">
      <w:pPr>
        <w:spacing w:afterLines="120" w:after="288"/>
        <w:ind w:firstLine="720"/>
        <w:jc w:val="both"/>
        <w:rPr>
          <w:rFonts w:ascii="Times New Roman" w:eastAsia="Times New Roman" w:hAnsi="Times New Roman" w:cs="Times New Roman"/>
        </w:rPr>
      </w:pPr>
      <w:r w:rsidRPr="0053242C">
        <w:rPr>
          <w:rFonts w:ascii="Times New Roman" w:hAnsi="Times New Roman" w:cs="Times New Roman"/>
        </w:rPr>
        <w:br w:type="page"/>
      </w:r>
    </w:p>
    <w:p w14:paraId="39AA1AE9" w14:textId="78778259" w:rsidR="00485150" w:rsidRPr="0053242C" w:rsidRDefault="00A3606B" w:rsidP="0059368B">
      <w:pPr>
        <w:pStyle w:val="Heading1"/>
        <w:numPr>
          <w:ilvl w:val="0"/>
          <w:numId w:val="15"/>
        </w:numPr>
        <w:spacing w:afterLines="120" w:after="288"/>
        <w:jc w:val="both"/>
        <w:rPr>
          <w:rFonts w:ascii="Times New Roman" w:hAnsi="Times New Roman" w:cs="Times New Roman"/>
          <w:b/>
          <w:bCs/>
        </w:rPr>
      </w:pPr>
      <w:bookmarkStart w:id="50" w:name="_heading=h.rgicxf7rbux" w:colFirst="0" w:colLast="0"/>
      <w:bookmarkStart w:id="51" w:name="_Toc92844758"/>
      <w:bookmarkEnd w:id="50"/>
      <w:r w:rsidRPr="0053242C">
        <w:rPr>
          <w:rFonts w:ascii="Times New Roman" w:hAnsi="Times New Roman" w:cs="Times New Roman"/>
          <w:b/>
          <w:bCs/>
        </w:rPr>
        <w:lastRenderedPageBreak/>
        <w:t>TH</w:t>
      </w:r>
      <w:r w:rsidR="003C3BA6" w:rsidRPr="0053242C">
        <w:rPr>
          <w:rFonts w:ascii="Times New Roman" w:hAnsi="Times New Roman" w:cs="Times New Roman"/>
          <w:b/>
          <w:bCs/>
        </w:rPr>
        <w:t>ỰC HIỆN</w:t>
      </w:r>
      <w:r w:rsidR="00617757" w:rsidRPr="0053242C">
        <w:rPr>
          <w:rFonts w:ascii="Times New Roman" w:hAnsi="Times New Roman" w:cs="Times New Roman"/>
          <w:b/>
          <w:bCs/>
        </w:rPr>
        <w:t xml:space="preserve"> OLAP</w:t>
      </w:r>
      <w:r w:rsidR="00A421DB" w:rsidRPr="0053242C">
        <w:rPr>
          <w:rFonts w:ascii="Times New Roman" w:hAnsi="Times New Roman" w:cs="Times New Roman"/>
          <w:b/>
          <w:bCs/>
        </w:rPr>
        <w:t>:</w:t>
      </w:r>
      <w:bookmarkEnd w:id="51"/>
    </w:p>
    <w:p w14:paraId="4DD72EB1" w14:textId="009ACADD" w:rsidR="00485150" w:rsidRPr="0053242C" w:rsidRDefault="00617757" w:rsidP="0059368B">
      <w:pPr>
        <w:pStyle w:val="Heading2"/>
        <w:numPr>
          <w:ilvl w:val="0"/>
          <w:numId w:val="18"/>
        </w:numPr>
        <w:spacing w:afterLines="120" w:after="288"/>
        <w:rPr>
          <w:rFonts w:ascii="Times New Roman" w:hAnsi="Times New Roman" w:cs="Times New Roman"/>
        </w:rPr>
      </w:pPr>
      <w:bookmarkStart w:id="52" w:name="_heading=h.yldybvlatq28" w:colFirst="0" w:colLast="0"/>
      <w:bookmarkStart w:id="53" w:name="_Toc92844759"/>
      <w:bookmarkEnd w:id="52"/>
      <w:r w:rsidRPr="0053242C">
        <w:rPr>
          <w:rFonts w:ascii="Times New Roman" w:hAnsi="Times New Roman" w:cs="Times New Roman"/>
        </w:rPr>
        <w:t>Tạo phân cấp chiều thời gian</w:t>
      </w:r>
      <w:r w:rsidR="00A421DB" w:rsidRPr="0053242C">
        <w:rPr>
          <w:rFonts w:ascii="Times New Roman" w:hAnsi="Times New Roman" w:cs="Times New Roman"/>
        </w:rPr>
        <w:t>:</w:t>
      </w:r>
      <w:bookmarkEnd w:id="53"/>
    </w:p>
    <w:p w14:paraId="5327122B" w14:textId="77777777" w:rsidR="00485150" w:rsidRPr="0053242C" w:rsidRDefault="00617757" w:rsidP="0059368B">
      <w:pPr>
        <w:pStyle w:val="ListParagraph"/>
        <w:numPr>
          <w:ilvl w:val="0"/>
          <w:numId w:val="10"/>
        </w:numPr>
        <w:rPr>
          <w:rFonts w:ascii="Times New Roman" w:hAnsi="Times New Roman" w:cs="Times New Roman"/>
        </w:rPr>
      </w:pPr>
      <w:bookmarkStart w:id="54" w:name="_heading=h.qzjeo6xqfex8" w:colFirst="0" w:colLast="0"/>
      <w:bookmarkEnd w:id="54"/>
      <w:r w:rsidRPr="0053242C">
        <w:rPr>
          <w:rFonts w:ascii="Times New Roman" w:hAnsi="Times New Roman" w:cs="Times New Roman"/>
        </w:rPr>
        <w:t>Tạo bảng kế thừa</w:t>
      </w:r>
    </w:p>
    <w:p w14:paraId="1CF0DB9B"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8EC2D98" wp14:editId="379DD14C">
            <wp:extent cx="5943600" cy="2438400"/>
            <wp:effectExtent l="0" t="0" r="0" b="0"/>
            <wp:docPr id="29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7"/>
                    <a:srcRect/>
                    <a:stretch>
                      <a:fillRect/>
                    </a:stretch>
                  </pic:blipFill>
                  <pic:spPr>
                    <a:xfrm>
                      <a:off x="0" y="0"/>
                      <a:ext cx="5943600" cy="2438400"/>
                    </a:xfrm>
                    <a:prstGeom prst="rect">
                      <a:avLst/>
                    </a:prstGeom>
                    <a:ln/>
                  </pic:spPr>
                </pic:pic>
              </a:graphicData>
            </a:graphic>
          </wp:inline>
        </w:drawing>
      </w:r>
    </w:p>
    <w:p w14:paraId="5F2596EF" w14:textId="77777777" w:rsidR="00485150" w:rsidRPr="0053242C" w:rsidRDefault="00617757" w:rsidP="0059368B">
      <w:pPr>
        <w:pStyle w:val="ListParagraph"/>
        <w:numPr>
          <w:ilvl w:val="0"/>
          <w:numId w:val="10"/>
        </w:numPr>
        <w:rPr>
          <w:rFonts w:ascii="Times New Roman" w:hAnsi="Times New Roman" w:cs="Times New Roman"/>
        </w:rPr>
      </w:pPr>
      <w:bookmarkStart w:id="55" w:name="_heading=h.cq59317jls8k" w:colFirst="0" w:colLast="0"/>
      <w:bookmarkEnd w:id="55"/>
      <w:r w:rsidRPr="0053242C">
        <w:rPr>
          <w:rFonts w:ascii="Times New Roman" w:hAnsi="Times New Roman" w:cs="Times New Roman"/>
        </w:rPr>
        <w:t xml:space="preserve">Xử lý mối quan hệ </w:t>
      </w:r>
    </w:p>
    <w:p w14:paraId="401C2F8F"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3C73297A" wp14:editId="290AF122">
            <wp:extent cx="5943600" cy="2425700"/>
            <wp:effectExtent l="0" t="0" r="0" b="0"/>
            <wp:docPr id="2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8"/>
                    <a:srcRect/>
                    <a:stretch>
                      <a:fillRect/>
                    </a:stretch>
                  </pic:blipFill>
                  <pic:spPr>
                    <a:xfrm>
                      <a:off x="0" y="0"/>
                      <a:ext cx="5943600" cy="2425700"/>
                    </a:xfrm>
                    <a:prstGeom prst="rect">
                      <a:avLst/>
                    </a:prstGeom>
                    <a:ln/>
                  </pic:spPr>
                </pic:pic>
              </a:graphicData>
            </a:graphic>
          </wp:inline>
        </w:drawing>
      </w:r>
    </w:p>
    <w:p w14:paraId="14594789" w14:textId="77777777" w:rsidR="00485150" w:rsidRPr="0053242C" w:rsidRDefault="00617757" w:rsidP="0059368B">
      <w:pPr>
        <w:pStyle w:val="ListParagraph"/>
        <w:numPr>
          <w:ilvl w:val="0"/>
          <w:numId w:val="10"/>
        </w:numPr>
        <w:rPr>
          <w:rFonts w:ascii="Times New Roman" w:hAnsi="Times New Roman" w:cs="Times New Roman"/>
        </w:rPr>
      </w:pPr>
      <w:bookmarkStart w:id="56" w:name="_heading=h.6m8ddrn6la1c" w:colFirst="0" w:colLast="0"/>
      <w:bookmarkEnd w:id="56"/>
      <w:r w:rsidRPr="0053242C">
        <w:rPr>
          <w:rFonts w:ascii="Times New Roman" w:hAnsi="Times New Roman" w:cs="Times New Roman"/>
        </w:rPr>
        <w:t>Xử lý lỗi KeyDuplicate</w:t>
      </w:r>
    </w:p>
    <w:p w14:paraId="401A0A4B" w14:textId="112B6637" w:rsidR="00485150" w:rsidRPr="0053242C" w:rsidRDefault="00617757" w:rsidP="0059368B">
      <w:pPr>
        <w:pStyle w:val="ListParagraph"/>
        <w:numPr>
          <w:ilvl w:val="0"/>
          <w:numId w:val="9"/>
        </w:numPr>
        <w:rPr>
          <w:rFonts w:ascii="Times New Roman" w:hAnsi="Times New Roman" w:cs="Times New Roman"/>
        </w:rPr>
      </w:pPr>
      <w:bookmarkStart w:id="57" w:name="_heading=h.nkuyh11296c1" w:colFirst="0" w:colLast="0"/>
      <w:bookmarkEnd w:id="57"/>
      <w:r w:rsidRPr="0053242C">
        <w:rPr>
          <w:rFonts w:ascii="Times New Roman" w:hAnsi="Times New Roman" w:cs="Times New Roman"/>
        </w:rPr>
        <w:t>Column Day</w:t>
      </w:r>
    </w:p>
    <w:p w14:paraId="4209A993"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23D16797" wp14:editId="337FD536">
            <wp:extent cx="5943600" cy="2908300"/>
            <wp:effectExtent l="0" t="0" r="0" b="0"/>
            <wp:docPr id="27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9"/>
                    <a:srcRect/>
                    <a:stretch>
                      <a:fillRect/>
                    </a:stretch>
                  </pic:blipFill>
                  <pic:spPr>
                    <a:xfrm>
                      <a:off x="0" y="0"/>
                      <a:ext cx="5943600" cy="2908300"/>
                    </a:xfrm>
                    <a:prstGeom prst="rect">
                      <a:avLst/>
                    </a:prstGeom>
                    <a:ln/>
                  </pic:spPr>
                </pic:pic>
              </a:graphicData>
            </a:graphic>
          </wp:inline>
        </w:drawing>
      </w:r>
    </w:p>
    <w:p w14:paraId="07BB4D70" w14:textId="77777777" w:rsidR="00485150" w:rsidRPr="0053242C" w:rsidRDefault="00617757" w:rsidP="0059368B">
      <w:pPr>
        <w:pStyle w:val="ListParagraph"/>
        <w:numPr>
          <w:ilvl w:val="0"/>
          <w:numId w:val="9"/>
        </w:numPr>
        <w:rPr>
          <w:rFonts w:ascii="Times New Roman" w:hAnsi="Times New Roman" w:cs="Times New Roman"/>
        </w:rPr>
      </w:pPr>
      <w:bookmarkStart w:id="58" w:name="_heading=h.m9vmuv6ojki4" w:colFirst="0" w:colLast="0"/>
      <w:bookmarkEnd w:id="58"/>
      <w:r w:rsidRPr="0053242C">
        <w:rPr>
          <w:rFonts w:ascii="Times New Roman" w:hAnsi="Times New Roman" w:cs="Times New Roman"/>
        </w:rPr>
        <w:t>Column Month</w:t>
      </w:r>
    </w:p>
    <w:p w14:paraId="37967DC8"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4A234BCA" wp14:editId="471F4FB0">
            <wp:extent cx="5943600" cy="2921000"/>
            <wp:effectExtent l="0" t="0" r="0" b="0"/>
            <wp:docPr id="21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0"/>
                    <a:srcRect/>
                    <a:stretch>
                      <a:fillRect/>
                    </a:stretch>
                  </pic:blipFill>
                  <pic:spPr>
                    <a:xfrm>
                      <a:off x="0" y="0"/>
                      <a:ext cx="5943600" cy="2921000"/>
                    </a:xfrm>
                    <a:prstGeom prst="rect">
                      <a:avLst/>
                    </a:prstGeom>
                    <a:ln/>
                  </pic:spPr>
                </pic:pic>
              </a:graphicData>
            </a:graphic>
          </wp:inline>
        </w:drawing>
      </w:r>
    </w:p>
    <w:p w14:paraId="23642F0F" w14:textId="77777777" w:rsidR="00485150" w:rsidRPr="0053242C" w:rsidRDefault="00617757" w:rsidP="0059368B">
      <w:pPr>
        <w:pStyle w:val="ListParagraph"/>
        <w:numPr>
          <w:ilvl w:val="0"/>
          <w:numId w:val="9"/>
        </w:numPr>
        <w:rPr>
          <w:rFonts w:ascii="Times New Roman" w:hAnsi="Times New Roman" w:cs="Times New Roman"/>
        </w:rPr>
      </w:pPr>
      <w:bookmarkStart w:id="59" w:name="_heading=h.5wxnxr6o5znp" w:colFirst="0" w:colLast="0"/>
      <w:bookmarkEnd w:id="59"/>
      <w:r w:rsidRPr="0053242C">
        <w:rPr>
          <w:rFonts w:ascii="Times New Roman" w:hAnsi="Times New Roman" w:cs="Times New Roman"/>
        </w:rPr>
        <w:t>Column Quarter</w:t>
      </w:r>
    </w:p>
    <w:p w14:paraId="556E1E47" w14:textId="77777777" w:rsidR="00485150" w:rsidRPr="0053242C" w:rsidRDefault="00617757" w:rsidP="008C6C5E">
      <w:pPr>
        <w:spacing w:afterLines="120" w:after="288"/>
        <w:rPr>
          <w:rFonts w:ascii="Times New Roman" w:hAnsi="Times New Roman" w:cs="Times New Roman"/>
        </w:rPr>
      </w:pPr>
      <w:r w:rsidRPr="0053242C">
        <w:rPr>
          <w:rFonts w:ascii="Times New Roman" w:eastAsia="Cambria" w:hAnsi="Times New Roman" w:cs="Times New Roman"/>
          <w:noProof/>
          <w:color w:val="366091"/>
          <w:sz w:val="26"/>
          <w:szCs w:val="26"/>
        </w:rPr>
        <w:lastRenderedPageBreak/>
        <w:drawing>
          <wp:inline distT="114300" distB="114300" distL="114300" distR="114300" wp14:anchorId="1740DB79" wp14:editId="2E305DD7">
            <wp:extent cx="5943600" cy="2908300"/>
            <wp:effectExtent l="0" t="0" r="0" b="0"/>
            <wp:docPr id="27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1"/>
                    <a:srcRect/>
                    <a:stretch>
                      <a:fillRect/>
                    </a:stretch>
                  </pic:blipFill>
                  <pic:spPr>
                    <a:xfrm>
                      <a:off x="0" y="0"/>
                      <a:ext cx="5943600" cy="2908300"/>
                    </a:xfrm>
                    <a:prstGeom prst="rect">
                      <a:avLst/>
                    </a:prstGeom>
                    <a:ln/>
                  </pic:spPr>
                </pic:pic>
              </a:graphicData>
            </a:graphic>
          </wp:inline>
        </w:drawing>
      </w:r>
    </w:p>
    <w:p w14:paraId="7C8C5CBC" w14:textId="77777777" w:rsidR="00485150" w:rsidRPr="0053242C" w:rsidRDefault="00617757" w:rsidP="0059368B">
      <w:pPr>
        <w:pStyle w:val="Heading2"/>
        <w:numPr>
          <w:ilvl w:val="0"/>
          <w:numId w:val="18"/>
        </w:numPr>
        <w:pBdr>
          <w:top w:val="nil"/>
          <w:left w:val="nil"/>
          <w:bottom w:val="nil"/>
          <w:right w:val="nil"/>
          <w:between w:val="nil"/>
        </w:pBdr>
        <w:spacing w:afterLines="120" w:after="288"/>
        <w:rPr>
          <w:rFonts w:ascii="Times New Roman" w:hAnsi="Times New Roman" w:cs="Times New Roman"/>
        </w:rPr>
      </w:pPr>
      <w:bookmarkStart w:id="60" w:name="_heading=h.kb1kqj27tklk" w:colFirst="0" w:colLast="0"/>
      <w:bookmarkStart w:id="61" w:name="_Toc92844760"/>
      <w:bookmarkEnd w:id="60"/>
      <w:r w:rsidRPr="0053242C">
        <w:rPr>
          <w:rFonts w:ascii="Times New Roman" w:eastAsia="Cambria" w:hAnsi="Times New Roman" w:cs="Times New Roman"/>
          <w:color w:val="366091"/>
          <w:sz w:val="26"/>
        </w:rPr>
        <w:t>Tạo phân cấp chiều địa điểm:</w:t>
      </w:r>
      <w:bookmarkEnd w:id="61"/>
    </w:p>
    <w:p w14:paraId="2FCE9B6C" w14:textId="77777777" w:rsidR="00485150" w:rsidRPr="0053242C" w:rsidRDefault="00617757" w:rsidP="0059368B">
      <w:pPr>
        <w:pStyle w:val="ListParagraph"/>
        <w:numPr>
          <w:ilvl w:val="0"/>
          <w:numId w:val="9"/>
        </w:numPr>
        <w:rPr>
          <w:rFonts w:ascii="Times New Roman" w:hAnsi="Times New Roman" w:cs="Times New Roman"/>
        </w:rPr>
      </w:pPr>
      <w:bookmarkStart w:id="62" w:name="_heading=h.p72n5mey7l8c" w:colFirst="0" w:colLast="0"/>
      <w:bookmarkEnd w:id="62"/>
      <w:r w:rsidRPr="0053242C">
        <w:rPr>
          <w:rFonts w:ascii="Times New Roman" w:hAnsi="Times New Roman" w:cs="Times New Roman"/>
        </w:rPr>
        <w:t>Tạo bảng kế thừa:</w:t>
      </w:r>
      <w:r w:rsidRPr="0053242C">
        <w:rPr>
          <w:rFonts w:ascii="Times New Roman" w:hAnsi="Times New Roman" w:cs="Times New Roman"/>
        </w:rPr>
        <w:tab/>
      </w:r>
    </w:p>
    <w:p w14:paraId="242D5348"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08CD361" wp14:editId="0595F4A7">
            <wp:extent cx="5943600" cy="2844800"/>
            <wp:effectExtent l="0" t="0" r="0" b="0"/>
            <wp:docPr id="2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2"/>
                    <a:srcRect/>
                    <a:stretch>
                      <a:fillRect/>
                    </a:stretch>
                  </pic:blipFill>
                  <pic:spPr>
                    <a:xfrm>
                      <a:off x="0" y="0"/>
                      <a:ext cx="5943600" cy="2844800"/>
                    </a:xfrm>
                    <a:prstGeom prst="rect">
                      <a:avLst/>
                    </a:prstGeom>
                    <a:ln/>
                  </pic:spPr>
                </pic:pic>
              </a:graphicData>
            </a:graphic>
          </wp:inline>
        </w:drawing>
      </w:r>
    </w:p>
    <w:p w14:paraId="79E0AAD9" w14:textId="77777777" w:rsidR="00485150" w:rsidRPr="0053242C" w:rsidRDefault="00617757" w:rsidP="0059368B">
      <w:pPr>
        <w:pStyle w:val="ListParagraph"/>
        <w:numPr>
          <w:ilvl w:val="0"/>
          <w:numId w:val="11"/>
        </w:numPr>
        <w:rPr>
          <w:rFonts w:ascii="Times New Roman" w:hAnsi="Times New Roman" w:cs="Times New Roman"/>
        </w:rPr>
      </w:pPr>
      <w:r w:rsidRPr="0053242C">
        <w:rPr>
          <w:rFonts w:ascii="Times New Roman" w:hAnsi="Times New Roman" w:cs="Times New Roman"/>
        </w:rPr>
        <w:t>Xử lí mối quan hệ</w:t>
      </w:r>
    </w:p>
    <w:p w14:paraId="3B0741CA" w14:textId="77777777" w:rsidR="00485150" w:rsidRPr="0053242C" w:rsidRDefault="00617757" w:rsidP="008C6C5E">
      <w:pPr>
        <w:spacing w:afterLines="120" w:after="288"/>
        <w:rPr>
          <w:rFonts w:ascii="Times New Roman" w:eastAsia="Cambria" w:hAnsi="Times New Roman" w:cs="Times New Roman"/>
          <w:color w:val="366091"/>
          <w:sz w:val="26"/>
          <w:szCs w:val="26"/>
        </w:rPr>
      </w:pPr>
      <w:r w:rsidRPr="0053242C">
        <w:rPr>
          <w:rFonts w:ascii="Times New Roman" w:eastAsia="Cambria" w:hAnsi="Times New Roman" w:cs="Times New Roman"/>
          <w:noProof/>
          <w:color w:val="366091"/>
          <w:sz w:val="26"/>
          <w:szCs w:val="26"/>
        </w:rPr>
        <w:lastRenderedPageBreak/>
        <w:drawing>
          <wp:inline distT="114300" distB="114300" distL="114300" distR="114300" wp14:anchorId="64D757EC" wp14:editId="3454EDD9">
            <wp:extent cx="5943600" cy="3378200"/>
            <wp:effectExtent l="0" t="0" r="0" b="0"/>
            <wp:docPr id="26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3"/>
                    <a:srcRect/>
                    <a:stretch>
                      <a:fillRect/>
                    </a:stretch>
                  </pic:blipFill>
                  <pic:spPr>
                    <a:xfrm>
                      <a:off x="0" y="0"/>
                      <a:ext cx="5943600" cy="3378200"/>
                    </a:xfrm>
                    <a:prstGeom prst="rect">
                      <a:avLst/>
                    </a:prstGeom>
                    <a:ln/>
                  </pic:spPr>
                </pic:pic>
              </a:graphicData>
            </a:graphic>
          </wp:inline>
        </w:drawing>
      </w:r>
    </w:p>
    <w:p w14:paraId="2073BF12" w14:textId="2CAFD939" w:rsidR="00485150" w:rsidRPr="0053242C" w:rsidRDefault="00617757" w:rsidP="0059368B">
      <w:pPr>
        <w:pStyle w:val="Heading2"/>
        <w:numPr>
          <w:ilvl w:val="0"/>
          <w:numId w:val="18"/>
        </w:numPr>
        <w:spacing w:afterLines="120" w:after="288"/>
        <w:rPr>
          <w:rFonts w:ascii="Times New Roman" w:hAnsi="Times New Roman" w:cs="Times New Roman"/>
        </w:rPr>
      </w:pPr>
      <w:bookmarkStart w:id="63" w:name="_heading=h.qhhjtd3keops" w:colFirst="0" w:colLast="0"/>
      <w:bookmarkStart w:id="64" w:name="_Toc92844761"/>
      <w:bookmarkEnd w:id="63"/>
      <w:r w:rsidRPr="0053242C">
        <w:rPr>
          <w:rFonts w:ascii="Times New Roman" w:hAnsi="Times New Roman" w:cs="Times New Roman"/>
        </w:rPr>
        <w:t>Tạo thêm các Named Calculation</w:t>
      </w:r>
      <w:r w:rsidR="00A421DB" w:rsidRPr="0053242C">
        <w:rPr>
          <w:rFonts w:ascii="Times New Roman" w:hAnsi="Times New Roman" w:cs="Times New Roman"/>
        </w:rPr>
        <w:t>:</w:t>
      </w:r>
      <w:bookmarkEnd w:id="64"/>
    </w:p>
    <w:p w14:paraId="1375E378" w14:textId="712D2B88" w:rsidR="00485150" w:rsidRPr="0053242C" w:rsidRDefault="00617757" w:rsidP="0059368B">
      <w:pPr>
        <w:pStyle w:val="Heading3"/>
        <w:numPr>
          <w:ilvl w:val="0"/>
          <w:numId w:val="19"/>
        </w:numPr>
        <w:rPr>
          <w:rFonts w:ascii="Times New Roman" w:hAnsi="Times New Roman" w:cs="Times New Roman"/>
          <w:color w:val="C0504D" w:themeColor="accent2"/>
        </w:rPr>
      </w:pPr>
      <w:bookmarkStart w:id="65" w:name="_heading=h.14ppo1e4t6gp" w:colFirst="0" w:colLast="0"/>
      <w:bookmarkStart w:id="66" w:name="_Toc92844762"/>
      <w:bookmarkEnd w:id="65"/>
      <w:r w:rsidRPr="0053242C">
        <w:rPr>
          <w:rFonts w:ascii="Times New Roman" w:hAnsi="Times New Roman" w:cs="Times New Roman"/>
          <w:color w:val="C0504D" w:themeColor="accent2"/>
        </w:rPr>
        <w:t>AgeGroup</w:t>
      </w:r>
      <w:r w:rsidR="00A421DB" w:rsidRPr="0053242C">
        <w:rPr>
          <w:rFonts w:ascii="Times New Roman" w:hAnsi="Times New Roman" w:cs="Times New Roman"/>
          <w:color w:val="C0504D" w:themeColor="accent2"/>
        </w:rPr>
        <w:t>:</w:t>
      </w:r>
      <w:bookmarkEnd w:id="66"/>
    </w:p>
    <w:p w14:paraId="2CA42279" w14:textId="77777777" w:rsidR="00485150" w:rsidRPr="0053242C" w:rsidRDefault="00617757" w:rsidP="0059368B">
      <w:pPr>
        <w:numPr>
          <w:ilvl w:val="0"/>
          <w:numId w:val="4"/>
        </w:numPr>
        <w:spacing w:afterLines="120" w:after="288"/>
        <w:rPr>
          <w:rFonts w:ascii="Times New Roman" w:hAnsi="Times New Roman" w:cs="Times New Roman"/>
        </w:rPr>
      </w:pPr>
      <w:r w:rsidRPr="0053242C">
        <w:rPr>
          <w:rFonts w:ascii="Times New Roman" w:hAnsi="Times New Roman" w:cs="Times New Roman"/>
        </w:rPr>
        <w:t xml:space="preserve">Độ Tuổi được định nghĩa như sau:  </w:t>
      </w:r>
    </w:p>
    <w:p w14:paraId="2FCB586B" w14:textId="77777777" w:rsidR="00485150" w:rsidRPr="0053242C" w:rsidRDefault="00617757" w:rsidP="0059368B">
      <w:pPr>
        <w:numPr>
          <w:ilvl w:val="1"/>
          <w:numId w:val="4"/>
        </w:numPr>
        <w:spacing w:afterLines="120" w:after="288"/>
        <w:rPr>
          <w:rFonts w:ascii="Times New Roman" w:hAnsi="Times New Roman" w:cs="Times New Roman"/>
        </w:rPr>
      </w:pPr>
      <w:r w:rsidRPr="0053242C">
        <w:rPr>
          <w:rFonts w:ascii="Times New Roman" w:hAnsi="Times New Roman" w:cs="Times New Roman"/>
        </w:rPr>
        <w:t xml:space="preserve">Children: 0-15  </w:t>
      </w:r>
    </w:p>
    <w:p w14:paraId="270BE042" w14:textId="77777777" w:rsidR="00485150" w:rsidRPr="0053242C" w:rsidRDefault="00617757" w:rsidP="0059368B">
      <w:pPr>
        <w:numPr>
          <w:ilvl w:val="1"/>
          <w:numId w:val="4"/>
        </w:numPr>
        <w:spacing w:afterLines="120" w:after="288"/>
        <w:rPr>
          <w:rFonts w:ascii="Times New Roman" w:hAnsi="Times New Roman" w:cs="Times New Roman"/>
        </w:rPr>
      </w:pPr>
      <w:r w:rsidRPr="0053242C">
        <w:rPr>
          <w:rFonts w:ascii="Times New Roman" w:hAnsi="Times New Roman" w:cs="Times New Roman"/>
        </w:rPr>
        <w:t xml:space="preserve">Young adult: 0-17  </w:t>
      </w:r>
    </w:p>
    <w:p w14:paraId="0DA70039" w14:textId="77777777" w:rsidR="00485150" w:rsidRPr="0053242C" w:rsidRDefault="00617757" w:rsidP="0059368B">
      <w:pPr>
        <w:numPr>
          <w:ilvl w:val="1"/>
          <w:numId w:val="4"/>
        </w:numPr>
        <w:spacing w:afterLines="120" w:after="288"/>
        <w:rPr>
          <w:rFonts w:ascii="Times New Roman" w:hAnsi="Times New Roman" w:cs="Times New Roman"/>
        </w:rPr>
      </w:pPr>
      <w:r w:rsidRPr="0053242C">
        <w:rPr>
          <w:rFonts w:ascii="Times New Roman" w:hAnsi="Times New Roman" w:cs="Times New Roman"/>
        </w:rPr>
        <w:t xml:space="preserve">Adult: 18-59  </w:t>
      </w:r>
    </w:p>
    <w:p w14:paraId="5AC03FAE" w14:textId="77777777" w:rsidR="00485150" w:rsidRPr="0053242C" w:rsidRDefault="00617757" w:rsidP="0059368B">
      <w:pPr>
        <w:numPr>
          <w:ilvl w:val="1"/>
          <w:numId w:val="4"/>
        </w:numPr>
        <w:spacing w:afterLines="120" w:after="288"/>
        <w:rPr>
          <w:rFonts w:ascii="Times New Roman" w:hAnsi="Times New Roman" w:cs="Times New Roman"/>
        </w:rPr>
      </w:pPr>
      <w:r w:rsidRPr="0053242C">
        <w:rPr>
          <w:rFonts w:ascii="Times New Roman" w:hAnsi="Times New Roman" w:cs="Times New Roman"/>
        </w:rPr>
        <w:t>60 and over: 60-...</w:t>
      </w:r>
    </w:p>
    <w:p w14:paraId="1C57E029" w14:textId="6CEBF9B6" w:rsidR="00485150" w:rsidRPr="0053242C" w:rsidRDefault="00A421DB" w:rsidP="008C6C5E">
      <w:pPr>
        <w:spacing w:afterLines="120" w:after="288"/>
        <w:rPr>
          <w:rFonts w:ascii="Times New Roman" w:hAnsi="Times New Roman" w:cs="Times New Roman"/>
        </w:rPr>
      </w:pPr>
      <w:r w:rsidRPr="0053242C">
        <w:rPr>
          <w:rFonts w:ascii="Times New Roman" w:hAnsi="Times New Roman" w:cs="Times New Roman"/>
          <w:noProof/>
        </w:rPr>
        <w:lastRenderedPageBreak/>
        <w:t>:</w:t>
      </w:r>
      <w:r w:rsidR="00617757" w:rsidRPr="0053242C">
        <w:rPr>
          <w:rFonts w:ascii="Times New Roman" w:hAnsi="Times New Roman" w:cs="Times New Roman"/>
          <w:noProof/>
        </w:rPr>
        <w:drawing>
          <wp:inline distT="114300" distB="114300" distL="114300" distR="114300" wp14:anchorId="39357400" wp14:editId="52AFF97E">
            <wp:extent cx="5943600" cy="3136900"/>
            <wp:effectExtent l="0" t="0" r="0" b="0"/>
            <wp:docPr id="2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4"/>
                    <a:srcRect/>
                    <a:stretch>
                      <a:fillRect/>
                    </a:stretch>
                  </pic:blipFill>
                  <pic:spPr>
                    <a:xfrm>
                      <a:off x="0" y="0"/>
                      <a:ext cx="5943600" cy="3136900"/>
                    </a:xfrm>
                    <a:prstGeom prst="rect">
                      <a:avLst/>
                    </a:prstGeom>
                    <a:ln/>
                  </pic:spPr>
                </pic:pic>
              </a:graphicData>
            </a:graphic>
          </wp:inline>
        </w:drawing>
      </w:r>
    </w:p>
    <w:p w14:paraId="723F5896" w14:textId="33D7BE51" w:rsidR="00485150" w:rsidRPr="0053242C" w:rsidRDefault="00617757" w:rsidP="0059368B">
      <w:pPr>
        <w:pStyle w:val="Heading3"/>
        <w:numPr>
          <w:ilvl w:val="0"/>
          <w:numId w:val="19"/>
        </w:numPr>
        <w:rPr>
          <w:rFonts w:ascii="Times New Roman" w:eastAsia="Cambria" w:hAnsi="Times New Roman" w:cs="Times New Roman"/>
          <w:color w:val="366091"/>
        </w:rPr>
      </w:pPr>
      <w:bookmarkStart w:id="67" w:name="_heading=h.d9cb1f4dpg51" w:colFirst="0" w:colLast="0"/>
      <w:bookmarkStart w:id="68" w:name="_Toc92844763"/>
      <w:bookmarkEnd w:id="67"/>
      <w:r w:rsidRPr="0053242C">
        <w:rPr>
          <w:rFonts w:ascii="Times New Roman" w:hAnsi="Times New Roman" w:cs="Times New Roman"/>
          <w:color w:val="C0504D" w:themeColor="accent2"/>
        </w:rPr>
        <w:t>TimeOfDay</w:t>
      </w:r>
      <w:r w:rsidR="00A421DB" w:rsidRPr="0053242C">
        <w:rPr>
          <w:rFonts w:ascii="Times New Roman" w:hAnsi="Times New Roman" w:cs="Times New Roman"/>
          <w:color w:val="C0504D" w:themeColor="accent2"/>
        </w:rPr>
        <w:t>:</w:t>
      </w:r>
      <w:bookmarkEnd w:id="68"/>
    </w:p>
    <w:p w14:paraId="03366E94" w14:textId="77777777" w:rsidR="00485150" w:rsidRPr="0053242C" w:rsidRDefault="00617757" w:rsidP="0059368B">
      <w:pPr>
        <w:numPr>
          <w:ilvl w:val="0"/>
          <w:numId w:val="8"/>
        </w:numPr>
        <w:spacing w:afterLines="120" w:after="288"/>
        <w:rPr>
          <w:rFonts w:ascii="Times New Roman" w:hAnsi="Times New Roman" w:cs="Times New Roman"/>
        </w:rPr>
      </w:pPr>
      <w:r w:rsidRPr="0053242C">
        <w:rPr>
          <w:rFonts w:ascii="Times New Roman" w:hAnsi="Times New Roman" w:cs="Times New Roman"/>
        </w:rPr>
        <w:t>Thời Điểm Trong Ngày</w:t>
      </w:r>
    </w:p>
    <w:p w14:paraId="5A3CCF73" w14:textId="77777777" w:rsidR="00485150" w:rsidRPr="0053242C" w:rsidRDefault="00617757" w:rsidP="0059368B">
      <w:pPr>
        <w:numPr>
          <w:ilvl w:val="1"/>
          <w:numId w:val="2"/>
        </w:numPr>
        <w:spacing w:afterLines="120" w:after="288"/>
        <w:rPr>
          <w:rFonts w:ascii="Times New Roman" w:hAnsi="Times New Roman" w:cs="Times New Roman"/>
        </w:rPr>
      </w:pPr>
      <w:r w:rsidRPr="0053242C">
        <w:rPr>
          <w:rFonts w:ascii="Times New Roman" w:hAnsi="Times New Roman" w:cs="Times New Roman"/>
        </w:rPr>
        <w:t>Morning: 5am-12pm</w:t>
      </w:r>
    </w:p>
    <w:p w14:paraId="69EF44A5" w14:textId="77777777" w:rsidR="00485150" w:rsidRPr="0053242C" w:rsidRDefault="00617757" w:rsidP="0059368B">
      <w:pPr>
        <w:numPr>
          <w:ilvl w:val="1"/>
          <w:numId w:val="2"/>
        </w:numPr>
        <w:spacing w:afterLines="120" w:after="288"/>
        <w:rPr>
          <w:rFonts w:ascii="Times New Roman" w:hAnsi="Times New Roman" w:cs="Times New Roman"/>
        </w:rPr>
      </w:pPr>
      <w:r w:rsidRPr="0053242C">
        <w:rPr>
          <w:rFonts w:ascii="Times New Roman" w:hAnsi="Times New Roman" w:cs="Times New Roman"/>
        </w:rPr>
        <w:t>Afternoon: 12pm-5pm</w:t>
      </w:r>
    </w:p>
    <w:p w14:paraId="1B2964EE" w14:textId="77777777" w:rsidR="00485150" w:rsidRPr="0053242C" w:rsidRDefault="00617757" w:rsidP="0059368B">
      <w:pPr>
        <w:numPr>
          <w:ilvl w:val="1"/>
          <w:numId w:val="2"/>
        </w:numPr>
        <w:spacing w:afterLines="120" w:after="288"/>
        <w:rPr>
          <w:rFonts w:ascii="Times New Roman" w:hAnsi="Times New Roman" w:cs="Times New Roman"/>
        </w:rPr>
      </w:pPr>
      <w:r w:rsidRPr="0053242C">
        <w:rPr>
          <w:rFonts w:ascii="Times New Roman" w:hAnsi="Times New Roman" w:cs="Times New Roman"/>
        </w:rPr>
        <w:t>Evening: 5pm-9pm</w:t>
      </w:r>
    </w:p>
    <w:p w14:paraId="1E11C306" w14:textId="77777777" w:rsidR="00485150" w:rsidRPr="0053242C" w:rsidRDefault="00617757" w:rsidP="0059368B">
      <w:pPr>
        <w:numPr>
          <w:ilvl w:val="1"/>
          <w:numId w:val="2"/>
        </w:numPr>
        <w:spacing w:afterLines="120" w:after="288"/>
        <w:rPr>
          <w:rFonts w:ascii="Times New Roman" w:hAnsi="Times New Roman" w:cs="Times New Roman"/>
        </w:rPr>
      </w:pPr>
      <w:r w:rsidRPr="0053242C">
        <w:rPr>
          <w:rFonts w:ascii="Times New Roman" w:hAnsi="Times New Roman" w:cs="Times New Roman"/>
        </w:rPr>
        <w:t>Night: 9pm-5am</w:t>
      </w:r>
    </w:p>
    <w:p w14:paraId="2A737860"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44033A47" wp14:editId="4ADF9806">
            <wp:extent cx="5943600" cy="3251200"/>
            <wp:effectExtent l="0" t="0" r="0" b="0"/>
            <wp:docPr id="23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5"/>
                    <a:srcRect/>
                    <a:stretch>
                      <a:fillRect/>
                    </a:stretch>
                  </pic:blipFill>
                  <pic:spPr>
                    <a:xfrm>
                      <a:off x="0" y="0"/>
                      <a:ext cx="5943600" cy="3251200"/>
                    </a:xfrm>
                    <a:prstGeom prst="rect">
                      <a:avLst/>
                    </a:prstGeom>
                    <a:ln/>
                  </pic:spPr>
                </pic:pic>
              </a:graphicData>
            </a:graphic>
          </wp:inline>
        </w:drawing>
      </w:r>
    </w:p>
    <w:p w14:paraId="2ADDC162" w14:textId="76AD055C" w:rsidR="00485150" w:rsidRPr="0053242C" w:rsidRDefault="00617757" w:rsidP="0059368B">
      <w:pPr>
        <w:pStyle w:val="Heading3"/>
        <w:numPr>
          <w:ilvl w:val="0"/>
          <w:numId w:val="19"/>
        </w:numPr>
        <w:rPr>
          <w:rFonts w:ascii="Times New Roman" w:eastAsia="Cambria" w:hAnsi="Times New Roman" w:cs="Times New Roman"/>
          <w:color w:val="366091"/>
        </w:rPr>
      </w:pPr>
      <w:bookmarkStart w:id="69" w:name="_heading=h.id290q6hcy4j" w:colFirst="0" w:colLast="0"/>
      <w:bookmarkStart w:id="70" w:name="_Toc92844764"/>
      <w:bookmarkEnd w:id="69"/>
      <w:r w:rsidRPr="0053242C">
        <w:rPr>
          <w:rFonts w:ascii="Times New Roman" w:hAnsi="Times New Roman" w:cs="Times New Roman"/>
          <w:color w:val="C0504D" w:themeColor="accent2"/>
        </w:rPr>
        <w:t>BuildUpRoad</w:t>
      </w:r>
      <w:r w:rsidR="00A421DB" w:rsidRPr="0053242C">
        <w:rPr>
          <w:rFonts w:ascii="Times New Roman" w:hAnsi="Times New Roman" w:cs="Times New Roman"/>
          <w:color w:val="C0504D" w:themeColor="accent2"/>
        </w:rPr>
        <w:t>:</w:t>
      </w:r>
      <w:bookmarkEnd w:id="70"/>
    </w:p>
    <w:p w14:paraId="1850A385" w14:textId="77777777" w:rsidR="00485150" w:rsidRPr="0053242C" w:rsidRDefault="00617757" w:rsidP="0059368B">
      <w:pPr>
        <w:numPr>
          <w:ilvl w:val="0"/>
          <w:numId w:val="3"/>
        </w:numPr>
        <w:spacing w:afterLines="120" w:after="288"/>
        <w:rPr>
          <w:rFonts w:ascii="Times New Roman" w:hAnsi="Times New Roman" w:cs="Times New Roman"/>
        </w:rPr>
      </w:pPr>
      <w:r w:rsidRPr="0053242C">
        <w:rPr>
          <w:rFonts w:ascii="Times New Roman" w:hAnsi="Times New Roman" w:cs="Times New Roman"/>
        </w:rPr>
        <w:t xml:space="preserve">Built-up Road có 2 giá trị:  </w:t>
      </w:r>
    </w:p>
    <w:p w14:paraId="689DF3C4" w14:textId="77777777" w:rsidR="00485150" w:rsidRPr="0053242C" w:rsidRDefault="00617757" w:rsidP="0059368B">
      <w:pPr>
        <w:numPr>
          <w:ilvl w:val="1"/>
          <w:numId w:val="2"/>
        </w:numPr>
        <w:spacing w:afterLines="120" w:after="288"/>
        <w:rPr>
          <w:rFonts w:ascii="Times New Roman" w:hAnsi="Times New Roman" w:cs="Times New Roman"/>
        </w:rPr>
      </w:pPr>
      <w:r w:rsidRPr="0053242C">
        <w:rPr>
          <w:rFonts w:ascii="Times New Roman" w:hAnsi="Times New Roman" w:cs="Times New Roman"/>
        </w:rPr>
        <w:t xml:space="preserve">Built-up road: Nếu tốc độ giới hạn (Speed Limit) dưới 50 mph  </w:t>
      </w:r>
    </w:p>
    <w:p w14:paraId="0E9D86DD" w14:textId="77777777" w:rsidR="00485150" w:rsidRPr="0053242C" w:rsidRDefault="00617757" w:rsidP="0059368B">
      <w:pPr>
        <w:numPr>
          <w:ilvl w:val="1"/>
          <w:numId w:val="2"/>
        </w:numPr>
        <w:spacing w:afterLines="120" w:after="288"/>
        <w:rPr>
          <w:rFonts w:ascii="Times New Roman" w:hAnsi="Times New Roman" w:cs="Times New Roman"/>
        </w:rPr>
      </w:pPr>
      <w:r w:rsidRPr="0053242C">
        <w:rPr>
          <w:rFonts w:ascii="Times New Roman" w:hAnsi="Times New Roman" w:cs="Times New Roman"/>
        </w:rPr>
        <w:t xml:space="preserve">Non Built-up road: Nếu tốc độ giới hạn từ 50 mph </w:t>
      </w:r>
    </w:p>
    <w:p w14:paraId="4C4B8BE6"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7ED7FD09" wp14:editId="3F1340D3">
            <wp:extent cx="5943600" cy="3124200"/>
            <wp:effectExtent l="0" t="0" r="0" b="0"/>
            <wp:docPr id="21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6"/>
                    <a:srcRect/>
                    <a:stretch>
                      <a:fillRect/>
                    </a:stretch>
                  </pic:blipFill>
                  <pic:spPr>
                    <a:xfrm>
                      <a:off x="0" y="0"/>
                      <a:ext cx="5943600" cy="3124200"/>
                    </a:xfrm>
                    <a:prstGeom prst="rect">
                      <a:avLst/>
                    </a:prstGeom>
                    <a:ln/>
                  </pic:spPr>
                </pic:pic>
              </a:graphicData>
            </a:graphic>
          </wp:inline>
        </w:drawing>
      </w:r>
    </w:p>
    <w:p w14:paraId="0942D891" w14:textId="66B395C0" w:rsidR="00485150" w:rsidRPr="0053242C" w:rsidRDefault="00617757" w:rsidP="0059368B">
      <w:pPr>
        <w:pStyle w:val="Heading2"/>
        <w:numPr>
          <w:ilvl w:val="0"/>
          <w:numId w:val="18"/>
        </w:numPr>
        <w:spacing w:afterLines="120" w:after="288"/>
        <w:rPr>
          <w:rFonts w:ascii="Times New Roman" w:hAnsi="Times New Roman" w:cs="Times New Roman"/>
        </w:rPr>
      </w:pPr>
      <w:bookmarkStart w:id="71" w:name="_heading=h.tvs582z7jfcg" w:colFirst="0" w:colLast="0"/>
      <w:bookmarkStart w:id="72" w:name="_Toc92844765"/>
      <w:bookmarkEnd w:id="71"/>
      <w:r w:rsidRPr="0053242C">
        <w:rPr>
          <w:rFonts w:ascii="Times New Roman" w:hAnsi="Times New Roman" w:cs="Times New Roman"/>
        </w:rPr>
        <w:t>Tạo Casualty cube để xem các thống kê các số liệu về thương vong</w:t>
      </w:r>
      <w:r w:rsidR="00A421DB" w:rsidRPr="0053242C">
        <w:rPr>
          <w:rFonts w:ascii="Times New Roman" w:hAnsi="Times New Roman" w:cs="Times New Roman"/>
        </w:rPr>
        <w:t>:</w:t>
      </w:r>
      <w:bookmarkEnd w:id="72"/>
    </w:p>
    <w:p w14:paraId="647AD644"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60AAB08C" wp14:editId="0F43D928">
            <wp:extent cx="5943600" cy="4089400"/>
            <wp:effectExtent l="0" t="0" r="0" b="0"/>
            <wp:docPr id="24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7"/>
                    <a:srcRect/>
                    <a:stretch>
                      <a:fillRect/>
                    </a:stretch>
                  </pic:blipFill>
                  <pic:spPr>
                    <a:xfrm>
                      <a:off x="0" y="0"/>
                      <a:ext cx="5943600" cy="4089400"/>
                    </a:xfrm>
                    <a:prstGeom prst="rect">
                      <a:avLst/>
                    </a:prstGeom>
                    <a:ln/>
                  </pic:spPr>
                </pic:pic>
              </a:graphicData>
            </a:graphic>
          </wp:inline>
        </w:drawing>
      </w:r>
    </w:p>
    <w:p w14:paraId="577AD341" w14:textId="1284E65B" w:rsidR="00485150" w:rsidRPr="0053242C" w:rsidRDefault="00617757" w:rsidP="0059368B">
      <w:pPr>
        <w:pStyle w:val="Heading2"/>
        <w:numPr>
          <w:ilvl w:val="0"/>
          <w:numId w:val="18"/>
        </w:numPr>
        <w:spacing w:afterLines="120" w:after="288"/>
        <w:rPr>
          <w:rFonts w:ascii="Times New Roman" w:eastAsia="Cambria" w:hAnsi="Times New Roman" w:cs="Times New Roman"/>
          <w:color w:val="366091"/>
        </w:rPr>
      </w:pPr>
      <w:bookmarkStart w:id="73" w:name="_heading=h.eaaznvoph6nw" w:colFirst="0" w:colLast="0"/>
      <w:bookmarkStart w:id="74" w:name="_Toc92844766"/>
      <w:bookmarkEnd w:id="73"/>
      <w:r w:rsidRPr="0053242C">
        <w:rPr>
          <w:rFonts w:ascii="Times New Roman" w:hAnsi="Times New Roman" w:cs="Times New Roman"/>
        </w:rPr>
        <w:lastRenderedPageBreak/>
        <w:t>Tạo Accident cube để xem các thống kê các số liệu về TNGT</w:t>
      </w:r>
      <w:r w:rsidR="00A421DB" w:rsidRPr="0053242C">
        <w:rPr>
          <w:rFonts w:ascii="Times New Roman" w:hAnsi="Times New Roman" w:cs="Times New Roman"/>
        </w:rPr>
        <w:t>:</w:t>
      </w:r>
      <w:bookmarkEnd w:id="74"/>
    </w:p>
    <w:p w14:paraId="1E075BAD"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38EE9565" wp14:editId="33E61092">
            <wp:extent cx="5943600" cy="4102100"/>
            <wp:effectExtent l="0" t="0" r="0" b="0"/>
            <wp:docPr id="2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8"/>
                    <a:srcRect/>
                    <a:stretch>
                      <a:fillRect/>
                    </a:stretch>
                  </pic:blipFill>
                  <pic:spPr>
                    <a:xfrm>
                      <a:off x="0" y="0"/>
                      <a:ext cx="5943600" cy="4102100"/>
                    </a:xfrm>
                    <a:prstGeom prst="rect">
                      <a:avLst/>
                    </a:prstGeom>
                    <a:ln/>
                  </pic:spPr>
                </pic:pic>
              </a:graphicData>
            </a:graphic>
          </wp:inline>
        </w:drawing>
      </w:r>
    </w:p>
    <w:p w14:paraId="1B54C761" w14:textId="0F85F15A" w:rsidR="00485150" w:rsidRPr="0053242C" w:rsidRDefault="00617757" w:rsidP="0059368B">
      <w:pPr>
        <w:pStyle w:val="Heading2"/>
        <w:numPr>
          <w:ilvl w:val="0"/>
          <w:numId w:val="18"/>
        </w:numPr>
        <w:spacing w:afterLines="120" w:after="288"/>
        <w:rPr>
          <w:rFonts w:ascii="Times New Roman" w:eastAsia="Cambria" w:hAnsi="Times New Roman" w:cs="Times New Roman"/>
          <w:color w:val="366091"/>
        </w:rPr>
      </w:pPr>
      <w:bookmarkStart w:id="75" w:name="_heading=h.7kt50m6hijqd" w:colFirst="0" w:colLast="0"/>
      <w:bookmarkStart w:id="76" w:name="_Toc92844767"/>
      <w:bookmarkEnd w:id="75"/>
      <w:r w:rsidRPr="0053242C">
        <w:rPr>
          <w:rFonts w:ascii="Times New Roman" w:hAnsi="Times New Roman" w:cs="Times New Roman"/>
        </w:rPr>
        <w:t>Thực hiện các thống kê</w:t>
      </w:r>
      <w:r w:rsidR="00A421DB" w:rsidRPr="0053242C">
        <w:rPr>
          <w:rFonts w:ascii="Times New Roman" w:hAnsi="Times New Roman" w:cs="Times New Roman"/>
        </w:rPr>
        <w:t>:</w:t>
      </w:r>
      <w:bookmarkEnd w:id="76"/>
    </w:p>
    <w:p w14:paraId="3D0CFA64" w14:textId="77777777" w:rsidR="00A421DB" w:rsidRPr="0053242C" w:rsidRDefault="00A421DB">
      <w:pPr>
        <w:rPr>
          <w:rFonts w:ascii="Times New Roman" w:hAnsi="Times New Roman" w:cs="Times New Roman"/>
        </w:rPr>
      </w:pPr>
      <w:bookmarkStart w:id="77" w:name="_heading=h.yhc0eqtecquj" w:colFirst="0" w:colLast="0"/>
      <w:bookmarkEnd w:id="77"/>
      <w:r w:rsidRPr="0053242C">
        <w:rPr>
          <w:rFonts w:ascii="Times New Roman" w:hAnsi="Times New Roman" w:cs="Times New Roman"/>
        </w:rPr>
        <w:br w:type="page"/>
      </w:r>
    </w:p>
    <w:p w14:paraId="1E718B50" w14:textId="4D652A1A" w:rsidR="00485150" w:rsidRPr="0053242C" w:rsidRDefault="00617757" w:rsidP="0059368B">
      <w:pPr>
        <w:pStyle w:val="ListParagraph"/>
        <w:numPr>
          <w:ilvl w:val="0"/>
          <w:numId w:val="12"/>
        </w:numPr>
        <w:rPr>
          <w:rFonts w:ascii="Times New Roman" w:hAnsi="Times New Roman" w:cs="Times New Roman"/>
        </w:rPr>
      </w:pPr>
      <w:r w:rsidRPr="0053242C">
        <w:rPr>
          <w:rFonts w:ascii="Times New Roman" w:hAnsi="Times New Roman" w:cs="Times New Roman"/>
        </w:rPr>
        <w:lastRenderedPageBreak/>
        <w:t>Thống kê số lượng nạn nhân theo Mức Độ Nghiêm Trọng (Fatal, Serious, Slight) ở các Địa phương (Local_Authority_(District)) trong tất cả các năm.</w:t>
      </w:r>
    </w:p>
    <w:p w14:paraId="04FA42F3"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C167274" wp14:editId="24319593">
            <wp:extent cx="5943600" cy="4102100"/>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9"/>
                    <a:srcRect/>
                    <a:stretch>
                      <a:fillRect/>
                    </a:stretch>
                  </pic:blipFill>
                  <pic:spPr>
                    <a:xfrm>
                      <a:off x="0" y="0"/>
                      <a:ext cx="5943600" cy="4102100"/>
                    </a:xfrm>
                    <a:prstGeom prst="rect">
                      <a:avLst/>
                    </a:prstGeom>
                    <a:ln/>
                  </pic:spPr>
                </pic:pic>
              </a:graphicData>
            </a:graphic>
          </wp:inline>
        </w:drawing>
      </w:r>
    </w:p>
    <w:p w14:paraId="057AA6FF" w14:textId="77777777" w:rsidR="00A421DB" w:rsidRPr="0053242C" w:rsidRDefault="00A421DB">
      <w:pPr>
        <w:rPr>
          <w:rFonts w:ascii="Times New Roman" w:hAnsi="Times New Roman" w:cs="Times New Roman"/>
        </w:rPr>
      </w:pPr>
      <w:bookmarkStart w:id="78" w:name="_heading=h.18bkkx8x8h8l" w:colFirst="0" w:colLast="0"/>
      <w:bookmarkEnd w:id="78"/>
      <w:r w:rsidRPr="0053242C">
        <w:rPr>
          <w:rFonts w:ascii="Times New Roman" w:hAnsi="Times New Roman" w:cs="Times New Roman"/>
        </w:rPr>
        <w:br w:type="page"/>
      </w:r>
    </w:p>
    <w:p w14:paraId="0FE71150" w14:textId="62AF9882" w:rsidR="00485150" w:rsidRPr="0053242C" w:rsidRDefault="00617757" w:rsidP="0059368B">
      <w:pPr>
        <w:pStyle w:val="ListParagraph"/>
        <w:numPr>
          <w:ilvl w:val="0"/>
          <w:numId w:val="12"/>
        </w:numPr>
        <w:rPr>
          <w:rFonts w:ascii="Times New Roman" w:hAnsi="Times New Roman" w:cs="Times New Roman"/>
        </w:rPr>
      </w:pPr>
      <w:r w:rsidRPr="0053242C">
        <w:rPr>
          <w:rFonts w:ascii="Times New Roman" w:hAnsi="Times New Roman" w:cs="Times New Roman"/>
        </w:rPr>
        <w:lastRenderedPageBreak/>
        <w:t xml:space="preserve">Thống kê số lượng nạn nhân theo Mức Độ Nghiêm Trọng ở các Địa Phương (Local_Authority_(District)) theo các Quý trong từng năm. </w:t>
      </w:r>
    </w:p>
    <w:p w14:paraId="2E8FE3E9"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D43DC2E" wp14:editId="4F6297E4">
            <wp:extent cx="5943600" cy="4089400"/>
            <wp:effectExtent l="0" t="0" r="0" b="0"/>
            <wp:docPr id="1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0"/>
                    <a:srcRect/>
                    <a:stretch>
                      <a:fillRect/>
                    </a:stretch>
                  </pic:blipFill>
                  <pic:spPr>
                    <a:xfrm>
                      <a:off x="0" y="0"/>
                      <a:ext cx="5943600" cy="4089400"/>
                    </a:xfrm>
                    <a:prstGeom prst="rect">
                      <a:avLst/>
                    </a:prstGeom>
                    <a:ln/>
                  </pic:spPr>
                </pic:pic>
              </a:graphicData>
            </a:graphic>
          </wp:inline>
        </w:drawing>
      </w:r>
    </w:p>
    <w:p w14:paraId="12305167" w14:textId="77777777" w:rsidR="00A421DB" w:rsidRPr="0053242C" w:rsidRDefault="00A421DB">
      <w:pPr>
        <w:rPr>
          <w:rFonts w:ascii="Times New Roman" w:hAnsi="Times New Roman" w:cs="Times New Roman"/>
        </w:rPr>
      </w:pPr>
      <w:bookmarkStart w:id="79" w:name="_heading=h.nxk1bnk15auq" w:colFirst="0" w:colLast="0"/>
      <w:bookmarkEnd w:id="79"/>
      <w:r w:rsidRPr="0053242C">
        <w:rPr>
          <w:rFonts w:ascii="Times New Roman" w:hAnsi="Times New Roman" w:cs="Times New Roman"/>
        </w:rPr>
        <w:br w:type="page"/>
      </w:r>
    </w:p>
    <w:p w14:paraId="61271DCF" w14:textId="5989AFF6" w:rsidR="00485150" w:rsidRPr="0053242C" w:rsidRDefault="00617757" w:rsidP="0059368B">
      <w:pPr>
        <w:pStyle w:val="ListParagraph"/>
        <w:numPr>
          <w:ilvl w:val="0"/>
          <w:numId w:val="12"/>
        </w:numPr>
        <w:rPr>
          <w:rFonts w:ascii="Times New Roman" w:hAnsi="Times New Roman" w:cs="Times New Roman"/>
        </w:rPr>
      </w:pPr>
      <w:r w:rsidRPr="0053242C">
        <w:rPr>
          <w:rFonts w:ascii="Times New Roman" w:hAnsi="Times New Roman" w:cs="Times New Roman"/>
        </w:rPr>
        <w:lastRenderedPageBreak/>
        <w:t>Thống kê số lượng người tử vong theo Giới Tính, Loại Nạn Nhân (Casualty Type) và Nhóm Tuổi (Age_Band_of_Casualty) theo các năm.</w:t>
      </w:r>
    </w:p>
    <w:p w14:paraId="34AF88EF"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469F51A" wp14:editId="3FEC8FCE">
            <wp:extent cx="5943600" cy="4114800"/>
            <wp:effectExtent l="0" t="0" r="0" b="0"/>
            <wp:docPr id="28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1"/>
                    <a:srcRect/>
                    <a:stretch>
                      <a:fillRect/>
                    </a:stretch>
                  </pic:blipFill>
                  <pic:spPr>
                    <a:xfrm>
                      <a:off x="0" y="0"/>
                      <a:ext cx="5943600" cy="4114800"/>
                    </a:xfrm>
                    <a:prstGeom prst="rect">
                      <a:avLst/>
                    </a:prstGeom>
                    <a:ln/>
                  </pic:spPr>
                </pic:pic>
              </a:graphicData>
            </a:graphic>
          </wp:inline>
        </w:drawing>
      </w:r>
    </w:p>
    <w:p w14:paraId="79269E09" w14:textId="77777777" w:rsidR="00A421DB" w:rsidRPr="0053242C" w:rsidRDefault="00A421DB">
      <w:pPr>
        <w:rPr>
          <w:rFonts w:ascii="Times New Roman" w:hAnsi="Times New Roman" w:cs="Times New Roman"/>
        </w:rPr>
      </w:pPr>
      <w:bookmarkStart w:id="80" w:name="_heading=h.qbkc2dz3oitn" w:colFirst="0" w:colLast="0"/>
      <w:bookmarkEnd w:id="80"/>
      <w:r w:rsidRPr="0053242C">
        <w:rPr>
          <w:rFonts w:ascii="Times New Roman" w:hAnsi="Times New Roman" w:cs="Times New Roman"/>
        </w:rPr>
        <w:br w:type="page"/>
      </w:r>
    </w:p>
    <w:p w14:paraId="4D250088" w14:textId="50CD9053" w:rsidR="00485150" w:rsidRPr="0053242C" w:rsidRDefault="00617757" w:rsidP="0059368B">
      <w:pPr>
        <w:pStyle w:val="ListParagraph"/>
        <w:numPr>
          <w:ilvl w:val="0"/>
          <w:numId w:val="12"/>
        </w:numPr>
        <w:rPr>
          <w:rFonts w:ascii="Times New Roman" w:hAnsi="Times New Roman" w:cs="Times New Roman"/>
        </w:rPr>
      </w:pPr>
      <w:r w:rsidRPr="0053242C">
        <w:rPr>
          <w:rFonts w:ascii="Times New Roman" w:hAnsi="Times New Roman" w:cs="Times New Roman"/>
        </w:rPr>
        <w:lastRenderedPageBreak/>
        <w:t xml:space="preserve">Thống kê số lượng TNGT theo Mức Độ Nghiêm Trọng và Thời Điểm Trong Ngày (Morning: 5am-12pm, Afternoon: 12pm-5pm, Evening: 5pm-9pm, Night: 9pm-5am) trong các năm. </w:t>
      </w:r>
    </w:p>
    <w:p w14:paraId="1F9234BB"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7155B5DD" wp14:editId="002ECBEF">
            <wp:extent cx="5943600" cy="4102100"/>
            <wp:effectExtent l="0" t="0" r="0" b="0"/>
            <wp:docPr id="29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2"/>
                    <a:srcRect/>
                    <a:stretch>
                      <a:fillRect/>
                    </a:stretch>
                  </pic:blipFill>
                  <pic:spPr>
                    <a:xfrm>
                      <a:off x="0" y="0"/>
                      <a:ext cx="5943600" cy="4102100"/>
                    </a:xfrm>
                    <a:prstGeom prst="rect">
                      <a:avLst/>
                    </a:prstGeom>
                    <a:ln/>
                  </pic:spPr>
                </pic:pic>
              </a:graphicData>
            </a:graphic>
          </wp:inline>
        </w:drawing>
      </w:r>
    </w:p>
    <w:p w14:paraId="49A818D5" w14:textId="77777777" w:rsidR="00A421DB" w:rsidRPr="0053242C" w:rsidRDefault="00A421DB">
      <w:pPr>
        <w:rPr>
          <w:rFonts w:ascii="Times New Roman" w:hAnsi="Times New Roman" w:cs="Times New Roman"/>
        </w:rPr>
      </w:pPr>
      <w:bookmarkStart w:id="81" w:name="_heading=h.edrs0aa2w3xp" w:colFirst="0" w:colLast="0"/>
      <w:bookmarkEnd w:id="81"/>
      <w:r w:rsidRPr="0053242C">
        <w:rPr>
          <w:rFonts w:ascii="Times New Roman" w:hAnsi="Times New Roman" w:cs="Times New Roman"/>
        </w:rPr>
        <w:br w:type="page"/>
      </w:r>
    </w:p>
    <w:p w14:paraId="46FD9CCF" w14:textId="56D522E2" w:rsidR="00485150" w:rsidRPr="0053242C" w:rsidRDefault="00617757" w:rsidP="0059368B">
      <w:pPr>
        <w:pStyle w:val="ListParagraph"/>
        <w:numPr>
          <w:ilvl w:val="0"/>
          <w:numId w:val="12"/>
        </w:numPr>
        <w:rPr>
          <w:rFonts w:ascii="Times New Roman" w:hAnsi="Times New Roman" w:cs="Times New Roman"/>
        </w:rPr>
      </w:pPr>
      <w:r w:rsidRPr="0053242C">
        <w:rPr>
          <w:rFonts w:ascii="Times New Roman" w:hAnsi="Times New Roman" w:cs="Times New Roman"/>
        </w:rPr>
        <w:lastRenderedPageBreak/>
        <w:t>Thống kê số lượng TNGT theo Mức Độ Nghiêm Trọng, Vùng</w:t>
      </w:r>
      <w:r w:rsidR="00A421DB" w:rsidRPr="0053242C">
        <w:rPr>
          <w:rFonts w:ascii="Times New Roman" w:hAnsi="Times New Roman" w:cs="Times New Roman"/>
        </w:rPr>
        <w:t xml:space="preserve"> (</w:t>
      </w:r>
      <w:r w:rsidRPr="0053242C">
        <w:rPr>
          <w:rFonts w:ascii="Times New Roman" w:hAnsi="Times New Roman" w:cs="Times New Roman"/>
        </w:rPr>
        <w:t xml:space="preserve">Urban_or_Rural_Area), và Kiểu Đường (Road Type) trong các năm. </w:t>
      </w:r>
    </w:p>
    <w:p w14:paraId="0A7597DB"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E5251FD" wp14:editId="5720194C">
            <wp:extent cx="5943600" cy="4102100"/>
            <wp:effectExtent l="0" t="0" r="0" b="0"/>
            <wp:docPr id="18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3"/>
                    <a:srcRect/>
                    <a:stretch>
                      <a:fillRect/>
                    </a:stretch>
                  </pic:blipFill>
                  <pic:spPr>
                    <a:xfrm>
                      <a:off x="0" y="0"/>
                      <a:ext cx="5943600" cy="4102100"/>
                    </a:xfrm>
                    <a:prstGeom prst="rect">
                      <a:avLst/>
                    </a:prstGeom>
                    <a:ln/>
                  </pic:spPr>
                </pic:pic>
              </a:graphicData>
            </a:graphic>
          </wp:inline>
        </w:drawing>
      </w:r>
    </w:p>
    <w:p w14:paraId="0A91ABEA" w14:textId="4464C76C" w:rsidR="00A421DB" w:rsidRPr="0053242C" w:rsidRDefault="00A421DB" w:rsidP="00A421DB">
      <w:pPr>
        <w:pStyle w:val="ListParagraph"/>
        <w:ind w:left="1080"/>
        <w:rPr>
          <w:rFonts w:ascii="Times New Roman" w:hAnsi="Times New Roman" w:cs="Times New Roman"/>
        </w:rPr>
      </w:pPr>
      <w:bookmarkStart w:id="82" w:name="_heading=h.r219sh4565qi" w:colFirst="0" w:colLast="0"/>
      <w:bookmarkEnd w:id="82"/>
      <w:r w:rsidRPr="0053242C">
        <w:rPr>
          <w:rFonts w:ascii="Times New Roman" w:hAnsi="Times New Roman" w:cs="Times New Roman"/>
        </w:rPr>
        <w:br/>
      </w:r>
    </w:p>
    <w:p w14:paraId="69434C47" w14:textId="77777777" w:rsidR="00A421DB" w:rsidRPr="0053242C" w:rsidRDefault="00A421DB">
      <w:pPr>
        <w:rPr>
          <w:rFonts w:ascii="Times New Roman" w:hAnsi="Times New Roman" w:cs="Times New Roman"/>
        </w:rPr>
      </w:pPr>
      <w:r w:rsidRPr="0053242C">
        <w:rPr>
          <w:rFonts w:ascii="Times New Roman" w:hAnsi="Times New Roman" w:cs="Times New Roman"/>
        </w:rPr>
        <w:br w:type="page"/>
      </w:r>
    </w:p>
    <w:p w14:paraId="7990D5BE" w14:textId="77777777" w:rsidR="00A421DB" w:rsidRPr="0053242C" w:rsidRDefault="00A421DB" w:rsidP="00A421DB">
      <w:pPr>
        <w:pStyle w:val="ListParagraph"/>
        <w:ind w:left="1080"/>
        <w:rPr>
          <w:rFonts w:ascii="Times New Roman" w:hAnsi="Times New Roman" w:cs="Times New Roman"/>
        </w:rPr>
      </w:pPr>
    </w:p>
    <w:p w14:paraId="5C4F5A30" w14:textId="635337D4" w:rsidR="00485150" w:rsidRPr="0053242C" w:rsidRDefault="00617757" w:rsidP="0059368B">
      <w:pPr>
        <w:pStyle w:val="ListParagraph"/>
        <w:numPr>
          <w:ilvl w:val="0"/>
          <w:numId w:val="12"/>
        </w:numPr>
        <w:rPr>
          <w:rFonts w:ascii="Times New Roman" w:hAnsi="Times New Roman" w:cs="Times New Roman"/>
        </w:rPr>
      </w:pPr>
      <w:r w:rsidRPr="0053242C">
        <w:rPr>
          <w:rFonts w:ascii="Times New Roman" w:hAnsi="Times New Roman" w:cs="Times New Roman"/>
        </w:rPr>
        <w:t>Thống kê số lượng nạn nhân theo Mức Độ Nghiêm Trọng, Loại Nạn Nhân (Casualty Type) và Độ Tuổi trong các năm</w:t>
      </w:r>
    </w:p>
    <w:p w14:paraId="6B43D507"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05775E4A" wp14:editId="4F690304">
            <wp:extent cx="5943600" cy="4102100"/>
            <wp:effectExtent l="0" t="0" r="0" b="0"/>
            <wp:docPr id="28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44"/>
                    <a:srcRect/>
                    <a:stretch>
                      <a:fillRect/>
                    </a:stretch>
                  </pic:blipFill>
                  <pic:spPr>
                    <a:xfrm>
                      <a:off x="0" y="0"/>
                      <a:ext cx="5943600" cy="4102100"/>
                    </a:xfrm>
                    <a:prstGeom prst="rect">
                      <a:avLst/>
                    </a:prstGeom>
                    <a:ln/>
                  </pic:spPr>
                </pic:pic>
              </a:graphicData>
            </a:graphic>
          </wp:inline>
        </w:drawing>
      </w:r>
    </w:p>
    <w:p w14:paraId="45647F78" w14:textId="5488D11A" w:rsidR="00A421DB" w:rsidRPr="0053242C" w:rsidRDefault="00617757">
      <w:pPr>
        <w:rPr>
          <w:rFonts w:ascii="Times New Roman" w:hAnsi="Times New Roman" w:cs="Times New Roman"/>
          <w:b/>
        </w:rPr>
      </w:pPr>
      <w:bookmarkStart w:id="83" w:name="_heading=h.36bsfmc4n4jt" w:colFirst="0" w:colLast="0"/>
      <w:bookmarkEnd w:id="83"/>
      <w:r w:rsidRPr="0053242C">
        <w:rPr>
          <w:rFonts w:ascii="Times New Roman" w:hAnsi="Times New Roman" w:cs="Times New Roman"/>
          <w:b/>
        </w:rPr>
        <w:t>Tổng hợp</w:t>
      </w:r>
      <w:r w:rsidR="00A421DB" w:rsidRPr="0053242C">
        <w:rPr>
          <w:rFonts w:ascii="Times New Roman" w:hAnsi="Times New Roman" w:cs="Times New Roman"/>
          <w:b/>
        </w:rPr>
        <w:br w:type="page"/>
      </w:r>
    </w:p>
    <w:p w14:paraId="24505578" w14:textId="0086F5CC" w:rsidR="00485150" w:rsidRPr="0053242C" w:rsidRDefault="00A421DB" w:rsidP="0059368B">
      <w:pPr>
        <w:pStyle w:val="ListParagraph"/>
        <w:numPr>
          <w:ilvl w:val="0"/>
          <w:numId w:val="12"/>
        </w:numPr>
        <w:rPr>
          <w:rFonts w:ascii="Times New Roman" w:hAnsi="Times New Roman" w:cs="Times New Roman"/>
        </w:rPr>
      </w:pPr>
      <w:r w:rsidRPr="0053242C">
        <w:rPr>
          <w:rFonts w:ascii="Times New Roman" w:hAnsi="Times New Roman" w:cs="Times New Roman"/>
        </w:rPr>
        <w:lastRenderedPageBreak/>
        <w:t>S</w:t>
      </w:r>
      <w:r w:rsidR="00617757" w:rsidRPr="0053242C">
        <w:rPr>
          <w:rFonts w:ascii="Times New Roman" w:hAnsi="Times New Roman" w:cs="Times New Roman"/>
        </w:rPr>
        <w:t>ố lượng tai nạn theo Mục Đích Hành Trình (Journey Purpose) và Loại Phương Tiện (Vehicle_Type).</w:t>
      </w:r>
    </w:p>
    <w:p w14:paraId="38EBB409"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0AA58AE5" wp14:editId="0BCE2FE3">
            <wp:extent cx="5943600" cy="4102100"/>
            <wp:effectExtent l="0" t="0" r="0" b="0"/>
            <wp:docPr id="1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5"/>
                    <a:srcRect/>
                    <a:stretch>
                      <a:fillRect/>
                    </a:stretch>
                  </pic:blipFill>
                  <pic:spPr>
                    <a:xfrm>
                      <a:off x="0" y="0"/>
                      <a:ext cx="5943600" cy="4102100"/>
                    </a:xfrm>
                    <a:prstGeom prst="rect">
                      <a:avLst/>
                    </a:prstGeom>
                    <a:ln/>
                  </pic:spPr>
                </pic:pic>
              </a:graphicData>
            </a:graphic>
          </wp:inline>
        </w:drawing>
      </w:r>
    </w:p>
    <w:p w14:paraId="01833A44" w14:textId="77777777" w:rsidR="00A421DB" w:rsidRPr="0053242C" w:rsidRDefault="00A421DB">
      <w:pPr>
        <w:rPr>
          <w:rFonts w:ascii="Times New Roman" w:hAnsi="Times New Roman" w:cs="Times New Roman"/>
        </w:rPr>
      </w:pPr>
      <w:bookmarkStart w:id="84" w:name="_heading=h.c7o0o3qp2us9" w:colFirst="0" w:colLast="0"/>
      <w:bookmarkEnd w:id="84"/>
      <w:r w:rsidRPr="0053242C">
        <w:rPr>
          <w:rFonts w:ascii="Times New Roman" w:hAnsi="Times New Roman" w:cs="Times New Roman"/>
        </w:rPr>
        <w:br w:type="page"/>
      </w:r>
    </w:p>
    <w:p w14:paraId="45669622" w14:textId="521818FB" w:rsidR="00A421DB" w:rsidRPr="0053242C" w:rsidRDefault="00617757" w:rsidP="0059368B">
      <w:pPr>
        <w:pStyle w:val="ListParagraph"/>
        <w:numPr>
          <w:ilvl w:val="0"/>
          <w:numId w:val="12"/>
        </w:numPr>
        <w:rPr>
          <w:rFonts w:ascii="Times New Roman" w:hAnsi="Times New Roman" w:cs="Times New Roman"/>
        </w:rPr>
      </w:pPr>
      <w:r w:rsidRPr="0053242C">
        <w:rPr>
          <w:rFonts w:ascii="Times New Roman" w:hAnsi="Times New Roman" w:cs="Times New Roman"/>
        </w:rPr>
        <w:lastRenderedPageBreak/>
        <w:t xml:space="preserve">Thống kê số lượng tai nạn theo Mức Độ Nghiêm Trọng, Loại Phương Tiện (Vehicle Type), Built-up Road trong các năm. </w:t>
      </w:r>
      <w:r w:rsidR="00A421DB" w:rsidRPr="0053242C">
        <w:rPr>
          <w:rFonts w:ascii="Times New Roman" w:hAnsi="Times New Roman" w:cs="Times New Roman"/>
        </w:rPr>
        <w:br/>
      </w:r>
    </w:p>
    <w:p w14:paraId="564EFED7" w14:textId="2158433C" w:rsidR="00485150" w:rsidRPr="0053242C" w:rsidRDefault="00485150" w:rsidP="00A421DB">
      <w:pPr>
        <w:rPr>
          <w:rFonts w:ascii="Times New Roman" w:hAnsi="Times New Roman" w:cs="Times New Roman"/>
        </w:rPr>
      </w:pPr>
    </w:p>
    <w:p w14:paraId="0B9A8087"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000FCFE4" wp14:editId="79A708AF">
            <wp:extent cx="5943600" cy="4089400"/>
            <wp:effectExtent l="0" t="0" r="0" b="0"/>
            <wp:docPr id="27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6"/>
                    <a:srcRect/>
                    <a:stretch>
                      <a:fillRect/>
                    </a:stretch>
                  </pic:blipFill>
                  <pic:spPr>
                    <a:xfrm>
                      <a:off x="0" y="0"/>
                      <a:ext cx="5943600" cy="4089400"/>
                    </a:xfrm>
                    <a:prstGeom prst="rect">
                      <a:avLst/>
                    </a:prstGeom>
                    <a:ln/>
                  </pic:spPr>
                </pic:pic>
              </a:graphicData>
            </a:graphic>
          </wp:inline>
        </w:drawing>
      </w:r>
    </w:p>
    <w:p w14:paraId="41417D48" w14:textId="6860465C" w:rsidR="00485150" w:rsidRPr="0053242C" w:rsidRDefault="00A47E0E" w:rsidP="0059368B">
      <w:pPr>
        <w:pStyle w:val="Heading2"/>
        <w:numPr>
          <w:ilvl w:val="0"/>
          <w:numId w:val="18"/>
        </w:numPr>
        <w:spacing w:afterLines="120" w:after="288"/>
        <w:rPr>
          <w:rFonts w:ascii="Times New Roman" w:hAnsi="Times New Roman" w:cs="Times New Roman"/>
        </w:rPr>
      </w:pPr>
      <w:bookmarkStart w:id="85" w:name="_Toc92844768"/>
      <w:r w:rsidRPr="0053242C">
        <w:rPr>
          <w:rFonts w:ascii="Times New Roman" w:hAnsi="Times New Roman" w:cs="Times New Roman"/>
        </w:rPr>
        <w:t>Một số query MDX cơ bản</w:t>
      </w:r>
      <w:r w:rsidR="006628D8" w:rsidRPr="0053242C">
        <w:rPr>
          <w:rFonts w:ascii="Times New Roman" w:hAnsi="Times New Roman" w:cs="Times New Roman"/>
        </w:rPr>
        <w:t>:</w:t>
      </w:r>
      <w:bookmarkEnd w:id="85"/>
    </w:p>
    <w:p w14:paraId="776ED9DD" w14:textId="787DCFD1" w:rsidR="009B2FDC" w:rsidRPr="0053242C" w:rsidRDefault="009B2FDC" w:rsidP="00A046C7">
      <w:pPr>
        <w:rPr>
          <w:rFonts w:ascii="Times New Roman" w:hAnsi="Times New Roman" w:cs="Times New Roman"/>
        </w:rPr>
      </w:pPr>
      <w:r w:rsidRPr="0053242C">
        <w:rPr>
          <w:rFonts w:ascii="Times New Roman" w:hAnsi="Times New Roman" w:cs="Times New Roman"/>
        </w:rPr>
        <w:t>Yêu cầu 1:</w:t>
      </w:r>
    </w:p>
    <w:p w14:paraId="788E0754" w14:textId="11166331" w:rsidR="009B2FDC" w:rsidRPr="0053242C" w:rsidRDefault="009B2FDC" w:rsidP="00A046C7">
      <w:pPr>
        <w:rPr>
          <w:rFonts w:ascii="Times New Roman" w:hAnsi="Times New Roman" w:cs="Times New Roman"/>
        </w:rPr>
      </w:pPr>
      <w:r w:rsidRPr="0053242C">
        <w:rPr>
          <w:rFonts w:ascii="Times New Roman" w:hAnsi="Times New Roman" w:cs="Times New Roman"/>
        </w:rPr>
        <w:lastRenderedPageBreak/>
        <w:drawing>
          <wp:inline distT="0" distB="0" distL="0" distR="0" wp14:anchorId="22E802CE" wp14:editId="3B6E9F3F">
            <wp:extent cx="5943600" cy="6210935"/>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47"/>
                    <a:stretch>
                      <a:fillRect/>
                    </a:stretch>
                  </pic:blipFill>
                  <pic:spPr>
                    <a:xfrm>
                      <a:off x="0" y="0"/>
                      <a:ext cx="5943600" cy="6210935"/>
                    </a:xfrm>
                    <a:prstGeom prst="rect">
                      <a:avLst/>
                    </a:prstGeom>
                  </pic:spPr>
                </pic:pic>
              </a:graphicData>
            </a:graphic>
          </wp:inline>
        </w:drawing>
      </w:r>
    </w:p>
    <w:p w14:paraId="7FC45BD2" w14:textId="77777777" w:rsidR="00EC7297" w:rsidRPr="0053242C" w:rsidRDefault="00A046C7" w:rsidP="00A046C7">
      <w:pPr>
        <w:rPr>
          <w:rFonts w:ascii="Times New Roman" w:hAnsi="Times New Roman" w:cs="Times New Roman"/>
        </w:rPr>
      </w:pPr>
      <w:r w:rsidRPr="0053242C">
        <w:rPr>
          <w:rFonts w:ascii="Times New Roman" w:hAnsi="Times New Roman" w:cs="Times New Roman"/>
        </w:rPr>
        <w:t xml:space="preserve">Yêu cầu </w:t>
      </w:r>
      <w:r w:rsidR="00D46E90" w:rsidRPr="0053242C">
        <w:rPr>
          <w:rFonts w:ascii="Times New Roman" w:hAnsi="Times New Roman" w:cs="Times New Roman"/>
        </w:rPr>
        <w:t>2</w:t>
      </w:r>
      <w:r w:rsidR="00EC7297" w:rsidRPr="0053242C">
        <w:rPr>
          <w:rFonts w:ascii="Times New Roman" w:hAnsi="Times New Roman" w:cs="Times New Roman"/>
        </w:rPr>
        <w:t>:</w:t>
      </w:r>
    </w:p>
    <w:p w14:paraId="40A88793" w14:textId="107749B9" w:rsidR="00EC7297" w:rsidRPr="0053242C" w:rsidRDefault="00EC7297" w:rsidP="00A046C7">
      <w:pPr>
        <w:rPr>
          <w:rFonts w:ascii="Times New Roman" w:hAnsi="Times New Roman" w:cs="Times New Roman"/>
        </w:rPr>
      </w:pPr>
      <w:r w:rsidRPr="0053242C">
        <w:rPr>
          <w:rFonts w:ascii="Times New Roman" w:hAnsi="Times New Roman" w:cs="Times New Roman"/>
        </w:rPr>
        <w:lastRenderedPageBreak/>
        <w:drawing>
          <wp:inline distT="0" distB="0" distL="0" distR="0" wp14:anchorId="4B53EDA3" wp14:editId="758F7996">
            <wp:extent cx="5943600" cy="4117975"/>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148"/>
                    <a:stretch>
                      <a:fillRect/>
                    </a:stretch>
                  </pic:blipFill>
                  <pic:spPr>
                    <a:xfrm>
                      <a:off x="0" y="0"/>
                      <a:ext cx="5943600" cy="4117975"/>
                    </a:xfrm>
                    <a:prstGeom prst="rect">
                      <a:avLst/>
                    </a:prstGeom>
                  </pic:spPr>
                </pic:pic>
              </a:graphicData>
            </a:graphic>
          </wp:inline>
        </w:drawing>
      </w:r>
    </w:p>
    <w:p w14:paraId="1DD6F485" w14:textId="33AB69F4" w:rsidR="00A046C7" w:rsidRPr="0053242C" w:rsidRDefault="00EC7297" w:rsidP="00A046C7">
      <w:pPr>
        <w:rPr>
          <w:rFonts w:ascii="Times New Roman" w:hAnsi="Times New Roman" w:cs="Times New Roman"/>
        </w:rPr>
      </w:pPr>
      <w:r w:rsidRPr="0053242C">
        <w:rPr>
          <w:rFonts w:ascii="Times New Roman" w:hAnsi="Times New Roman" w:cs="Times New Roman"/>
        </w:rPr>
        <w:t xml:space="preserve">Yêu cầu </w:t>
      </w:r>
      <w:r w:rsidR="00A046C7" w:rsidRPr="0053242C">
        <w:rPr>
          <w:rFonts w:ascii="Times New Roman" w:hAnsi="Times New Roman" w:cs="Times New Roman"/>
        </w:rPr>
        <w:t>3:</w:t>
      </w:r>
    </w:p>
    <w:p w14:paraId="29F020DE" w14:textId="4CD97BDE" w:rsidR="00147056" w:rsidRPr="0053242C" w:rsidRDefault="00C82DFA" w:rsidP="00147056">
      <w:pPr>
        <w:rPr>
          <w:rFonts w:ascii="Times New Roman" w:hAnsi="Times New Roman" w:cs="Times New Roman"/>
        </w:rPr>
      </w:pPr>
      <w:r w:rsidRPr="0053242C">
        <w:rPr>
          <w:rFonts w:ascii="Times New Roman" w:hAnsi="Times New Roman" w:cs="Times New Roman"/>
        </w:rPr>
        <w:lastRenderedPageBreak/>
        <w:drawing>
          <wp:inline distT="0" distB="0" distL="0" distR="0" wp14:anchorId="7E5579AA" wp14:editId="1225137F">
            <wp:extent cx="5943600" cy="438340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49"/>
                    <a:stretch>
                      <a:fillRect/>
                    </a:stretch>
                  </pic:blipFill>
                  <pic:spPr>
                    <a:xfrm>
                      <a:off x="0" y="0"/>
                      <a:ext cx="5943600" cy="4383405"/>
                    </a:xfrm>
                    <a:prstGeom prst="rect">
                      <a:avLst/>
                    </a:prstGeom>
                  </pic:spPr>
                </pic:pic>
              </a:graphicData>
            </a:graphic>
          </wp:inline>
        </w:drawing>
      </w:r>
    </w:p>
    <w:p w14:paraId="173FDE65" w14:textId="090253F3" w:rsidR="001E422E" w:rsidRPr="0053242C" w:rsidRDefault="00817CE2" w:rsidP="00147056">
      <w:pPr>
        <w:rPr>
          <w:rFonts w:ascii="Times New Roman" w:hAnsi="Times New Roman" w:cs="Times New Roman"/>
        </w:rPr>
      </w:pPr>
      <w:r w:rsidRPr="0053242C">
        <w:rPr>
          <w:rFonts w:ascii="Times New Roman" w:hAnsi="Times New Roman" w:cs="Times New Roman"/>
        </w:rPr>
        <w:t xml:space="preserve">Yêu cầu 4: </w:t>
      </w:r>
    </w:p>
    <w:p w14:paraId="072CA6EE" w14:textId="17C078A7" w:rsidR="002530FA" w:rsidRPr="0053242C" w:rsidRDefault="003738B2" w:rsidP="00147056">
      <w:pPr>
        <w:rPr>
          <w:rFonts w:ascii="Times New Roman" w:hAnsi="Times New Roman" w:cs="Times New Roman"/>
        </w:rPr>
      </w:pPr>
      <w:r w:rsidRPr="0053242C">
        <w:rPr>
          <w:rFonts w:ascii="Times New Roman" w:hAnsi="Times New Roman" w:cs="Times New Roman"/>
        </w:rPr>
        <w:drawing>
          <wp:inline distT="0" distB="0" distL="0" distR="0" wp14:anchorId="4DE16BD8" wp14:editId="0DF5D179">
            <wp:extent cx="5943600" cy="2930525"/>
            <wp:effectExtent l="0" t="0" r="0" b="317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50"/>
                    <a:stretch>
                      <a:fillRect/>
                    </a:stretch>
                  </pic:blipFill>
                  <pic:spPr>
                    <a:xfrm>
                      <a:off x="0" y="0"/>
                      <a:ext cx="5943600" cy="2930525"/>
                    </a:xfrm>
                    <a:prstGeom prst="rect">
                      <a:avLst/>
                    </a:prstGeom>
                  </pic:spPr>
                </pic:pic>
              </a:graphicData>
            </a:graphic>
          </wp:inline>
        </w:drawing>
      </w:r>
    </w:p>
    <w:p w14:paraId="636034B4" w14:textId="7BB45F5A" w:rsidR="005F08D2" w:rsidRPr="0053242C" w:rsidRDefault="005F08D2" w:rsidP="00147056">
      <w:pPr>
        <w:rPr>
          <w:rFonts w:ascii="Times New Roman" w:hAnsi="Times New Roman" w:cs="Times New Roman"/>
        </w:rPr>
      </w:pPr>
      <w:r w:rsidRPr="0053242C">
        <w:rPr>
          <w:rFonts w:ascii="Times New Roman" w:hAnsi="Times New Roman" w:cs="Times New Roman"/>
        </w:rPr>
        <w:lastRenderedPageBreak/>
        <w:t>Yêu cầu 5:</w:t>
      </w:r>
    </w:p>
    <w:p w14:paraId="0E960544" w14:textId="76571477" w:rsidR="005F08D2" w:rsidRPr="0053242C" w:rsidRDefault="00D45B02" w:rsidP="00147056">
      <w:pPr>
        <w:rPr>
          <w:rFonts w:ascii="Times New Roman" w:hAnsi="Times New Roman" w:cs="Times New Roman"/>
        </w:rPr>
      </w:pPr>
      <w:r w:rsidRPr="0053242C">
        <w:rPr>
          <w:rFonts w:ascii="Times New Roman" w:hAnsi="Times New Roman" w:cs="Times New Roman"/>
        </w:rPr>
        <w:drawing>
          <wp:inline distT="0" distB="0" distL="0" distR="0" wp14:anchorId="38C3BE15" wp14:editId="453FF4EB">
            <wp:extent cx="5943600" cy="438404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51"/>
                    <a:stretch>
                      <a:fillRect/>
                    </a:stretch>
                  </pic:blipFill>
                  <pic:spPr>
                    <a:xfrm>
                      <a:off x="0" y="0"/>
                      <a:ext cx="5943600" cy="4384040"/>
                    </a:xfrm>
                    <a:prstGeom prst="rect">
                      <a:avLst/>
                    </a:prstGeom>
                  </pic:spPr>
                </pic:pic>
              </a:graphicData>
            </a:graphic>
          </wp:inline>
        </w:drawing>
      </w:r>
    </w:p>
    <w:p w14:paraId="2113348F" w14:textId="3D1CC0B5" w:rsidR="0063774F" w:rsidRPr="0053242C" w:rsidRDefault="00483966" w:rsidP="00147056">
      <w:pPr>
        <w:rPr>
          <w:rFonts w:ascii="Times New Roman" w:hAnsi="Times New Roman" w:cs="Times New Roman"/>
        </w:rPr>
      </w:pPr>
      <w:r w:rsidRPr="0053242C">
        <w:rPr>
          <w:rFonts w:ascii="Times New Roman" w:hAnsi="Times New Roman" w:cs="Times New Roman"/>
        </w:rPr>
        <w:t>Yêu cầu 6:</w:t>
      </w:r>
    </w:p>
    <w:p w14:paraId="5C81B2EF" w14:textId="1D525043" w:rsidR="00483966" w:rsidRPr="0053242C" w:rsidRDefault="00483966" w:rsidP="00147056">
      <w:pPr>
        <w:rPr>
          <w:rFonts w:ascii="Times New Roman" w:hAnsi="Times New Roman" w:cs="Times New Roman"/>
        </w:rPr>
      </w:pPr>
      <w:r w:rsidRPr="0053242C">
        <w:rPr>
          <w:rFonts w:ascii="Times New Roman" w:hAnsi="Times New Roman" w:cs="Times New Roman"/>
        </w:rPr>
        <w:drawing>
          <wp:inline distT="0" distB="0" distL="0" distR="0" wp14:anchorId="79DDE318" wp14:editId="4DD42DE7">
            <wp:extent cx="5943600" cy="2390140"/>
            <wp:effectExtent l="0" t="0" r="0" b="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152"/>
                    <a:stretch>
                      <a:fillRect/>
                    </a:stretch>
                  </pic:blipFill>
                  <pic:spPr>
                    <a:xfrm>
                      <a:off x="0" y="0"/>
                      <a:ext cx="5943600" cy="2390140"/>
                    </a:xfrm>
                    <a:prstGeom prst="rect">
                      <a:avLst/>
                    </a:prstGeom>
                  </pic:spPr>
                </pic:pic>
              </a:graphicData>
            </a:graphic>
          </wp:inline>
        </w:drawing>
      </w:r>
    </w:p>
    <w:p w14:paraId="5B91CC42" w14:textId="7F1A4DE8" w:rsidR="00483966" w:rsidRPr="0053242C" w:rsidRDefault="00483966" w:rsidP="00147056">
      <w:pPr>
        <w:rPr>
          <w:rFonts w:ascii="Times New Roman" w:hAnsi="Times New Roman" w:cs="Times New Roman"/>
        </w:rPr>
      </w:pPr>
      <w:r w:rsidRPr="0053242C">
        <w:rPr>
          <w:rFonts w:ascii="Times New Roman" w:hAnsi="Times New Roman" w:cs="Times New Roman"/>
        </w:rPr>
        <w:t>Yêu cầu 7:</w:t>
      </w:r>
    </w:p>
    <w:p w14:paraId="3A5943A8" w14:textId="091EF0F7" w:rsidR="00483966" w:rsidRPr="0053242C" w:rsidRDefault="000C4259" w:rsidP="00147056">
      <w:pPr>
        <w:rPr>
          <w:rFonts w:ascii="Times New Roman" w:hAnsi="Times New Roman" w:cs="Times New Roman"/>
        </w:rPr>
      </w:pPr>
      <w:r w:rsidRPr="0053242C">
        <w:rPr>
          <w:rFonts w:ascii="Times New Roman" w:hAnsi="Times New Roman" w:cs="Times New Roman"/>
        </w:rPr>
        <w:lastRenderedPageBreak/>
        <w:drawing>
          <wp:inline distT="0" distB="0" distL="0" distR="0" wp14:anchorId="030ED647" wp14:editId="4119BAF2">
            <wp:extent cx="5943600" cy="2546350"/>
            <wp:effectExtent l="0" t="0" r="0" b="635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53"/>
                    <a:stretch>
                      <a:fillRect/>
                    </a:stretch>
                  </pic:blipFill>
                  <pic:spPr>
                    <a:xfrm>
                      <a:off x="0" y="0"/>
                      <a:ext cx="5943600" cy="2546350"/>
                    </a:xfrm>
                    <a:prstGeom prst="rect">
                      <a:avLst/>
                    </a:prstGeom>
                  </pic:spPr>
                </pic:pic>
              </a:graphicData>
            </a:graphic>
          </wp:inline>
        </w:drawing>
      </w:r>
    </w:p>
    <w:p w14:paraId="086FFC84" w14:textId="7BB00692" w:rsidR="00485150" w:rsidRPr="0053242C" w:rsidRDefault="00617757" w:rsidP="0059368B">
      <w:pPr>
        <w:pStyle w:val="Heading1"/>
        <w:numPr>
          <w:ilvl w:val="0"/>
          <w:numId w:val="15"/>
        </w:numPr>
        <w:spacing w:afterLines="120" w:after="288"/>
        <w:jc w:val="both"/>
        <w:rPr>
          <w:rFonts w:ascii="Times New Roman" w:hAnsi="Times New Roman" w:cs="Times New Roman"/>
          <w:b/>
          <w:bCs/>
        </w:rPr>
      </w:pPr>
      <w:bookmarkStart w:id="86" w:name="_heading=h.hpnzvnnzepeo" w:colFirst="0" w:colLast="0"/>
      <w:bookmarkStart w:id="87" w:name="_Toc92844769"/>
      <w:bookmarkEnd w:id="86"/>
      <w:r w:rsidRPr="0053242C">
        <w:rPr>
          <w:rFonts w:ascii="Times New Roman" w:hAnsi="Times New Roman" w:cs="Times New Roman"/>
          <w:b/>
          <w:bCs/>
        </w:rPr>
        <w:t>T</w:t>
      </w:r>
      <w:r w:rsidR="003C3BA6" w:rsidRPr="0053242C">
        <w:rPr>
          <w:rFonts w:ascii="Times New Roman" w:hAnsi="Times New Roman" w:cs="Times New Roman"/>
          <w:b/>
          <w:bCs/>
        </w:rPr>
        <w:t>HỰC HIỆN MINING:</w:t>
      </w:r>
      <w:bookmarkEnd w:id="87"/>
    </w:p>
    <w:p w14:paraId="4B3700C3" w14:textId="2B0BB13E" w:rsidR="00485150" w:rsidRPr="0053242C" w:rsidRDefault="00617757" w:rsidP="0059368B">
      <w:pPr>
        <w:pStyle w:val="Heading2"/>
        <w:numPr>
          <w:ilvl w:val="0"/>
          <w:numId w:val="20"/>
        </w:numPr>
        <w:spacing w:afterLines="120" w:after="288"/>
        <w:rPr>
          <w:rFonts w:ascii="Times New Roman" w:hAnsi="Times New Roman" w:cs="Times New Roman"/>
        </w:rPr>
      </w:pPr>
      <w:bookmarkStart w:id="88" w:name="_heading=h.kfq2gyhv1k7m" w:colFirst="0" w:colLast="0"/>
      <w:bookmarkStart w:id="89" w:name="_Toc92844770"/>
      <w:bookmarkEnd w:id="88"/>
      <w:r w:rsidRPr="0053242C">
        <w:rPr>
          <w:rFonts w:ascii="Times New Roman" w:hAnsi="Times New Roman" w:cs="Times New Roman"/>
        </w:rPr>
        <w:t>Build Mining Structure</w:t>
      </w:r>
      <w:r w:rsidR="00A421DB" w:rsidRPr="0053242C">
        <w:rPr>
          <w:rFonts w:ascii="Times New Roman" w:hAnsi="Times New Roman" w:cs="Times New Roman"/>
        </w:rPr>
        <w:t>:</w:t>
      </w:r>
      <w:bookmarkEnd w:id="89"/>
    </w:p>
    <w:p w14:paraId="284401CA" w14:textId="003AC5AB" w:rsidR="00955F00" w:rsidRPr="0053242C" w:rsidRDefault="00115FC8" w:rsidP="0059368B">
      <w:pPr>
        <w:pStyle w:val="ListParagraph"/>
        <w:numPr>
          <w:ilvl w:val="0"/>
          <w:numId w:val="3"/>
        </w:numPr>
        <w:rPr>
          <w:rFonts w:ascii="Times New Roman" w:hAnsi="Times New Roman" w:cs="Times New Roman"/>
          <w:lang w:val="vi-VN"/>
        </w:rPr>
      </w:pPr>
      <w:r w:rsidRPr="0053242C">
        <w:rPr>
          <w:rFonts w:ascii="Times New Roman" w:hAnsi="Times New Roman" w:cs="Times New Roman"/>
          <w:lang w:val="vi-VN"/>
        </w:rPr>
        <w:t xml:space="preserve">Chọn </w:t>
      </w:r>
      <w:r w:rsidR="00604C07" w:rsidRPr="0053242C">
        <w:rPr>
          <w:rFonts w:ascii="Times New Roman" w:hAnsi="Times New Roman" w:cs="Times New Roman"/>
          <w:lang w:val="vi-VN"/>
        </w:rPr>
        <w:t xml:space="preserve">các thuộc tính để làm đầu vào cho mô hình, chọn thuộc tính </w:t>
      </w:r>
      <w:r w:rsidR="004E1CC1" w:rsidRPr="0053242C">
        <w:rPr>
          <w:rFonts w:ascii="Times New Roman" w:hAnsi="Times New Roman" w:cs="Times New Roman"/>
          <w:lang w:val="vi-VN"/>
        </w:rPr>
        <w:t>Accident Severity ID để dự đoán.</w:t>
      </w:r>
    </w:p>
    <w:p w14:paraId="18250425"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18051DE2" wp14:editId="17583568">
            <wp:extent cx="5943600" cy="4089400"/>
            <wp:effectExtent l="0" t="0" r="0" b="0"/>
            <wp:docPr id="21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4"/>
                    <a:srcRect/>
                    <a:stretch>
                      <a:fillRect/>
                    </a:stretch>
                  </pic:blipFill>
                  <pic:spPr>
                    <a:xfrm>
                      <a:off x="0" y="0"/>
                      <a:ext cx="5943600" cy="4089400"/>
                    </a:xfrm>
                    <a:prstGeom prst="rect">
                      <a:avLst/>
                    </a:prstGeom>
                    <a:ln/>
                  </pic:spPr>
                </pic:pic>
              </a:graphicData>
            </a:graphic>
          </wp:inline>
        </w:drawing>
      </w:r>
    </w:p>
    <w:p w14:paraId="5F1CC7F8" w14:textId="37EDDCBF" w:rsidR="00485150" w:rsidRPr="0053242C" w:rsidRDefault="00617757" w:rsidP="0059368B">
      <w:pPr>
        <w:pStyle w:val="Heading2"/>
        <w:numPr>
          <w:ilvl w:val="0"/>
          <w:numId w:val="20"/>
        </w:numPr>
        <w:spacing w:afterLines="120" w:after="288"/>
        <w:rPr>
          <w:rFonts w:ascii="Times New Roman" w:hAnsi="Times New Roman" w:cs="Times New Roman"/>
        </w:rPr>
      </w:pPr>
      <w:bookmarkStart w:id="90" w:name="_heading=h.pvfdudq5pufi" w:colFirst="0" w:colLast="0"/>
      <w:bookmarkStart w:id="91" w:name="_Toc92844771"/>
      <w:bookmarkEnd w:id="90"/>
      <w:r w:rsidRPr="0053242C">
        <w:rPr>
          <w:rFonts w:ascii="Times New Roman" w:hAnsi="Times New Roman" w:cs="Times New Roman"/>
        </w:rPr>
        <w:t>Chọn Mining Model</w:t>
      </w:r>
      <w:r w:rsidR="00A421DB" w:rsidRPr="0053242C">
        <w:rPr>
          <w:rFonts w:ascii="Times New Roman" w:hAnsi="Times New Roman" w:cs="Times New Roman"/>
        </w:rPr>
        <w:t>:</w:t>
      </w:r>
      <w:bookmarkEnd w:id="91"/>
    </w:p>
    <w:p w14:paraId="34F79342" w14:textId="56BDB601" w:rsidR="004E1CC1" w:rsidRPr="0053242C" w:rsidRDefault="004E1CC1" w:rsidP="0059368B">
      <w:pPr>
        <w:pStyle w:val="ListParagraph"/>
        <w:numPr>
          <w:ilvl w:val="0"/>
          <w:numId w:val="3"/>
        </w:numPr>
        <w:rPr>
          <w:rFonts w:ascii="Times New Roman" w:hAnsi="Times New Roman" w:cs="Times New Roman"/>
          <w:lang w:val="vi-VN"/>
        </w:rPr>
      </w:pPr>
      <w:r w:rsidRPr="0053242C">
        <w:rPr>
          <w:rFonts w:ascii="Times New Roman" w:hAnsi="Times New Roman" w:cs="Times New Roman"/>
          <w:lang w:val="vi-VN"/>
        </w:rPr>
        <w:t xml:space="preserve">Lựa chọn 2 mô hình dùng để </w:t>
      </w:r>
      <w:r w:rsidR="004411F8" w:rsidRPr="0053242C">
        <w:rPr>
          <w:rFonts w:ascii="Times New Roman" w:hAnsi="Times New Roman" w:cs="Times New Roman"/>
          <w:lang w:val="vi-VN"/>
        </w:rPr>
        <w:t>mining dữ liệu:</w:t>
      </w:r>
    </w:p>
    <w:p w14:paraId="58A6D4B9" w14:textId="32637553" w:rsidR="00D10A2C" w:rsidRPr="0053242C" w:rsidRDefault="00D10A2C" w:rsidP="006732DA">
      <w:pPr>
        <w:pStyle w:val="ListParagraph"/>
        <w:rPr>
          <w:rFonts w:ascii="Times New Roman" w:hAnsi="Times New Roman" w:cs="Times New Roman"/>
          <w:lang w:val="vi-VN"/>
        </w:rPr>
      </w:pPr>
      <w:r w:rsidRPr="0053242C">
        <w:rPr>
          <w:rFonts w:ascii="Times New Roman" w:hAnsi="Times New Roman" w:cs="Times New Roman"/>
          <w:lang w:val="vi-VN"/>
        </w:rPr>
        <w:t>+</w:t>
      </w:r>
      <w:r w:rsidR="006732DA" w:rsidRPr="0053242C">
        <w:rPr>
          <w:rFonts w:ascii="Times New Roman" w:hAnsi="Times New Roman" w:cs="Times New Roman"/>
          <w:lang w:val="vi-VN"/>
        </w:rPr>
        <w:t xml:space="preserve"> Cây ra quyết định </w:t>
      </w:r>
      <w:r w:rsidR="003024C8" w:rsidRPr="0053242C">
        <w:rPr>
          <w:rFonts w:ascii="Times New Roman" w:hAnsi="Times New Roman" w:cs="Times New Roman"/>
          <w:lang w:val="vi-VN"/>
        </w:rPr>
        <w:t>–</w:t>
      </w:r>
      <w:r w:rsidR="006732DA" w:rsidRPr="0053242C">
        <w:rPr>
          <w:rFonts w:ascii="Times New Roman" w:hAnsi="Times New Roman" w:cs="Times New Roman"/>
          <w:lang w:val="vi-VN"/>
        </w:rPr>
        <w:t xml:space="preserve"> </w:t>
      </w:r>
      <w:r w:rsidR="003024C8" w:rsidRPr="0053242C">
        <w:rPr>
          <w:rFonts w:ascii="Times New Roman" w:hAnsi="Times New Roman" w:cs="Times New Roman"/>
          <w:lang w:val="vi-VN"/>
        </w:rPr>
        <w:t>Decision Tree</w:t>
      </w:r>
    </w:p>
    <w:p w14:paraId="7A7CF44B" w14:textId="1DA47AA7" w:rsidR="003024C8" w:rsidRPr="0053242C" w:rsidRDefault="003024C8" w:rsidP="006732DA">
      <w:pPr>
        <w:pStyle w:val="ListParagraph"/>
        <w:rPr>
          <w:rFonts w:ascii="Times New Roman" w:hAnsi="Times New Roman" w:cs="Times New Roman"/>
          <w:lang w:val="vi-VN"/>
        </w:rPr>
      </w:pPr>
      <w:r w:rsidRPr="0053242C">
        <w:rPr>
          <w:rFonts w:ascii="Times New Roman" w:hAnsi="Times New Roman" w:cs="Times New Roman"/>
          <w:lang w:val="vi-VN"/>
        </w:rPr>
        <w:t xml:space="preserve">+ Gom nhóm - </w:t>
      </w:r>
      <w:r w:rsidR="00CC0978" w:rsidRPr="0053242C">
        <w:rPr>
          <w:rFonts w:ascii="Times New Roman" w:hAnsi="Times New Roman" w:cs="Times New Roman"/>
          <w:lang w:val="vi-VN"/>
        </w:rPr>
        <w:t>Clustering</w:t>
      </w:r>
    </w:p>
    <w:p w14:paraId="6E306EB3"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2E058324" wp14:editId="2484C3F0">
            <wp:extent cx="5943600" cy="4089400"/>
            <wp:effectExtent l="0" t="0" r="0" b="0"/>
            <wp:docPr id="24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5"/>
                    <a:srcRect/>
                    <a:stretch>
                      <a:fillRect/>
                    </a:stretch>
                  </pic:blipFill>
                  <pic:spPr>
                    <a:xfrm>
                      <a:off x="0" y="0"/>
                      <a:ext cx="5943600" cy="4089400"/>
                    </a:xfrm>
                    <a:prstGeom prst="rect">
                      <a:avLst/>
                    </a:prstGeom>
                    <a:ln/>
                  </pic:spPr>
                </pic:pic>
              </a:graphicData>
            </a:graphic>
          </wp:inline>
        </w:drawing>
      </w:r>
    </w:p>
    <w:p w14:paraId="5313C1A9" w14:textId="3B3A4CF3" w:rsidR="00485150" w:rsidRPr="0053242C" w:rsidRDefault="00617757" w:rsidP="0059368B">
      <w:pPr>
        <w:pStyle w:val="Heading2"/>
        <w:numPr>
          <w:ilvl w:val="0"/>
          <w:numId w:val="20"/>
        </w:numPr>
        <w:spacing w:afterLines="120" w:after="288"/>
        <w:rPr>
          <w:rFonts w:ascii="Times New Roman" w:hAnsi="Times New Roman" w:cs="Times New Roman"/>
        </w:rPr>
      </w:pPr>
      <w:bookmarkStart w:id="92" w:name="_heading=h.k7c6wo54o58d" w:colFirst="0" w:colLast="0"/>
      <w:bookmarkStart w:id="93" w:name="_Toc92844772"/>
      <w:bookmarkEnd w:id="92"/>
      <w:r w:rsidRPr="0053242C">
        <w:rPr>
          <w:rFonts w:ascii="Times New Roman" w:hAnsi="Times New Roman" w:cs="Times New Roman"/>
        </w:rPr>
        <w:t>Xem kết quả Mining</w:t>
      </w:r>
      <w:r w:rsidR="00A421DB" w:rsidRPr="0053242C">
        <w:rPr>
          <w:rFonts w:ascii="Times New Roman" w:hAnsi="Times New Roman" w:cs="Times New Roman"/>
        </w:rPr>
        <w:t>:</w:t>
      </w:r>
      <w:bookmarkEnd w:id="93"/>
    </w:p>
    <w:p w14:paraId="37F95B51" w14:textId="46A6DDA5" w:rsidR="00485150" w:rsidRPr="0053242C" w:rsidRDefault="00617757" w:rsidP="0059368B">
      <w:pPr>
        <w:pStyle w:val="Heading2"/>
        <w:numPr>
          <w:ilvl w:val="0"/>
          <w:numId w:val="21"/>
        </w:numPr>
        <w:rPr>
          <w:rFonts w:ascii="Times New Roman" w:hAnsi="Times New Roman" w:cs="Times New Roman"/>
        </w:rPr>
      </w:pPr>
      <w:bookmarkStart w:id="94" w:name="_heading=h.7g68vop1ne4r" w:colFirst="0" w:colLast="0"/>
      <w:bookmarkStart w:id="95" w:name="_Toc92844773"/>
      <w:bookmarkEnd w:id="94"/>
      <w:r w:rsidRPr="0053242C">
        <w:rPr>
          <w:rFonts w:ascii="Times New Roman" w:hAnsi="Times New Roman" w:cs="Times New Roman"/>
        </w:rPr>
        <w:t>Decision Tree</w:t>
      </w:r>
      <w:r w:rsidR="00A421DB" w:rsidRPr="0053242C">
        <w:rPr>
          <w:rFonts w:ascii="Times New Roman" w:hAnsi="Times New Roman" w:cs="Times New Roman"/>
        </w:rPr>
        <w:t>:</w:t>
      </w:r>
      <w:bookmarkEnd w:id="95"/>
    </w:p>
    <w:p w14:paraId="743113FB" w14:textId="77777777" w:rsidR="00485150" w:rsidRPr="0053242C" w:rsidRDefault="00617757" w:rsidP="0059368B">
      <w:pPr>
        <w:pStyle w:val="ListParagraph"/>
        <w:numPr>
          <w:ilvl w:val="0"/>
          <w:numId w:val="6"/>
        </w:numPr>
        <w:rPr>
          <w:rFonts w:ascii="Times New Roman" w:hAnsi="Times New Roman" w:cs="Times New Roman"/>
        </w:rPr>
      </w:pPr>
      <w:bookmarkStart w:id="96" w:name="_heading=h.iu3isvwa1zpr" w:colFirst="0" w:colLast="0"/>
      <w:bookmarkEnd w:id="96"/>
      <w:r w:rsidRPr="0053242C">
        <w:rPr>
          <w:rFonts w:ascii="Times New Roman" w:hAnsi="Times New Roman" w:cs="Times New Roman"/>
        </w:rPr>
        <w:t>Tổng quan</w:t>
      </w:r>
    </w:p>
    <w:p w14:paraId="19D8710F"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145D8916" wp14:editId="6360BBA0">
            <wp:extent cx="5943600" cy="3530600"/>
            <wp:effectExtent l="0" t="0" r="0" b="0"/>
            <wp:docPr id="29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6"/>
                    <a:srcRect/>
                    <a:stretch>
                      <a:fillRect/>
                    </a:stretch>
                  </pic:blipFill>
                  <pic:spPr>
                    <a:xfrm>
                      <a:off x="0" y="0"/>
                      <a:ext cx="5943600" cy="3530600"/>
                    </a:xfrm>
                    <a:prstGeom prst="rect">
                      <a:avLst/>
                    </a:prstGeom>
                    <a:ln/>
                  </pic:spPr>
                </pic:pic>
              </a:graphicData>
            </a:graphic>
          </wp:inline>
        </w:drawing>
      </w:r>
    </w:p>
    <w:p w14:paraId="1F75FD14" w14:textId="77777777" w:rsidR="00485150" w:rsidRPr="0053242C" w:rsidRDefault="00617757" w:rsidP="0059368B">
      <w:pPr>
        <w:pStyle w:val="ListParagraph"/>
        <w:numPr>
          <w:ilvl w:val="0"/>
          <w:numId w:val="6"/>
        </w:numPr>
        <w:rPr>
          <w:rFonts w:ascii="Times New Roman" w:eastAsia="Cambria" w:hAnsi="Times New Roman" w:cs="Times New Roman"/>
          <w:color w:val="366091"/>
          <w:sz w:val="26"/>
          <w:szCs w:val="26"/>
        </w:rPr>
      </w:pPr>
      <w:bookmarkStart w:id="97" w:name="_heading=h.x7ipv8o2vtxa" w:colFirst="0" w:colLast="0"/>
      <w:bookmarkEnd w:id="97"/>
      <w:r w:rsidRPr="0053242C">
        <w:rPr>
          <w:rFonts w:ascii="Times New Roman" w:hAnsi="Times New Roman" w:cs="Times New Roman"/>
        </w:rPr>
        <w:t>Cụ thể</w:t>
      </w:r>
    </w:p>
    <w:p w14:paraId="4E56198F" w14:textId="7CA36644" w:rsidR="00CC0978" w:rsidRPr="0053242C" w:rsidRDefault="009E4F79" w:rsidP="0059368B">
      <w:pPr>
        <w:pStyle w:val="ListParagraph"/>
        <w:numPr>
          <w:ilvl w:val="0"/>
          <w:numId w:val="3"/>
        </w:numPr>
        <w:rPr>
          <w:rFonts w:ascii="Times New Roman" w:eastAsia="Cambria" w:hAnsi="Times New Roman" w:cs="Times New Roman"/>
          <w:color w:val="366091"/>
          <w:sz w:val="26"/>
          <w:szCs w:val="26"/>
        </w:rPr>
      </w:pPr>
      <w:r w:rsidRPr="0053242C">
        <w:rPr>
          <w:rFonts w:ascii="Times New Roman" w:eastAsia="Cambria" w:hAnsi="Times New Roman" w:cs="Times New Roman"/>
          <w:color w:val="366091"/>
          <w:sz w:val="26"/>
          <w:szCs w:val="26"/>
          <w:lang w:val="vi-VN"/>
        </w:rPr>
        <w:t>Với tốc độ không bằng 60 và khoảng thời gian trong ngày rơi vào buổi tối</w:t>
      </w:r>
      <w:r w:rsidR="00336229" w:rsidRPr="0053242C">
        <w:rPr>
          <w:rFonts w:ascii="Times New Roman" w:eastAsia="Cambria" w:hAnsi="Times New Roman" w:cs="Times New Roman"/>
          <w:color w:val="366091"/>
          <w:sz w:val="26"/>
          <w:szCs w:val="26"/>
          <w:lang w:val="vi-VN"/>
        </w:rPr>
        <w:t xml:space="preserve"> ở khu vực 1 và loại đường khác 1 và 5 thì xác xuất xảy ra </w:t>
      </w:r>
      <w:r w:rsidR="00C7725D" w:rsidRPr="0053242C">
        <w:rPr>
          <w:rFonts w:ascii="Times New Roman" w:eastAsia="Cambria" w:hAnsi="Times New Roman" w:cs="Times New Roman"/>
          <w:color w:val="366091"/>
          <w:sz w:val="26"/>
          <w:szCs w:val="26"/>
          <w:lang w:val="vi-VN"/>
        </w:rPr>
        <w:t>tai nạn loại nhẹ sẽ rơi vào khoảng 86%, còn vừa và nặng sẽ có xác xuất thấp hơn.</w:t>
      </w:r>
    </w:p>
    <w:p w14:paraId="0C7ABDB0"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110AD087" wp14:editId="66EE97FE">
            <wp:extent cx="5943600" cy="3517900"/>
            <wp:effectExtent l="0" t="0" r="0" b="0"/>
            <wp:docPr id="20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7"/>
                    <a:srcRect/>
                    <a:stretch>
                      <a:fillRect/>
                    </a:stretch>
                  </pic:blipFill>
                  <pic:spPr>
                    <a:xfrm>
                      <a:off x="0" y="0"/>
                      <a:ext cx="5943600" cy="3517900"/>
                    </a:xfrm>
                    <a:prstGeom prst="rect">
                      <a:avLst/>
                    </a:prstGeom>
                    <a:ln/>
                  </pic:spPr>
                </pic:pic>
              </a:graphicData>
            </a:graphic>
          </wp:inline>
        </w:drawing>
      </w:r>
    </w:p>
    <w:p w14:paraId="5BCBBF1C" w14:textId="0A91D4D7" w:rsidR="00485150" w:rsidRPr="0053242C" w:rsidRDefault="00617757" w:rsidP="0059368B">
      <w:pPr>
        <w:pStyle w:val="Heading2"/>
        <w:numPr>
          <w:ilvl w:val="0"/>
          <w:numId w:val="21"/>
        </w:numPr>
        <w:rPr>
          <w:rFonts w:ascii="Times New Roman" w:eastAsia="Cambria" w:hAnsi="Times New Roman" w:cs="Times New Roman"/>
          <w:color w:val="366091"/>
        </w:rPr>
      </w:pPr>
      <w:bookmarkStart w:id="98" w:name="_heading=h.8b5ntkkmvqkn" w:colFirst="0" w:colLast="0"/>
      <w:bookmarkStart w:id="99" w:name="_Toc92844774"/>
      <w:bookmarkEnd w:id="98"/>
      <w:r w:rsidRPr="0053242C">
        <w:rPr>
          <w:rFonts w:ascii="Times New Roman" w:hAnsi="Times New Roman" w:cs="Times New Roman"/>
        </w:rPr>
        <w:t>Dependency Network</w:t>
      </w:r>
      <w:r w:rsidR="00A421DB" w:rsidRPr="0053242C">
        <w:rPr>
          <w:rFonts w:ascii="Times New Roman" w:hAnsi="Times New Roman" w:cs="Times New Roman"/>
        </w:rPr>
        <w:t>:</w:t>
      </w:r>
      <w:bookmarkEnd w:id="99"/>
    </w:p>
    <w:p w14:paraId="326F7B86" w14:textId="77777777" w:rsidR="00485150" w:rsidRPr="0053242C" w:rsidRDefault="00617757" w:rsidP="0059368B">
      <w:pPr>
        <w:numPr>
          <w:ilvl w:val="0"/>
          <w:numId w:val="5"/>
        </w:numPr>
        <w:spacing w:afterLines="120" w:after="288"/>
        <w:rPr>
          <w:rFonts w:ascii="Times New Roman" w:hAnsi="Times New Roman" w:cs="Times New Roman"/>
        </w:rPr>
      </w:pPr>
      <w:r w:rsidRPr="0053242C">
        <w:rPr>
          <w:rFonts w:ascii="Times New Roman" w:hAnsi="Times New Roman" w:cs="Times New Roman"/>
        </w:rPr>
        <w:t>Có thể thấy Speed Limit có ảnh hưởng nhiều nhất tới mô hình</w:t>
      </w:r>
    </w:p>
    <w:p w14:paraId="79E2A229"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6A49DA04" wp14:editId="2E3DB720">
            <wp:extent cx="5943600" cy="3530600"/>
            <wp:effectExtent l="0" t="0" r="0" b="0"/>
            <wp:docPr id="19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8"/>
                    <a:srcRect/>
                    <a:stretch>
                      <a:fillRect/>
                    </a:stretch>
                  </pic:blipFill>
                  <pic:spPr>
                    <a:xfrm>
                      <a:off x="0" y="0"/>
                      <a:ext cx="5943600" cy="3530600"/>
                    </a:xfrm>
                    <a:prstGeom prst="rect">
                      <a:avLst/>
                    </a:prstGeom>
                    <a:ln/>
                  </pic:spPr>
                </pic:pic>
              </a:graphicData>
            </a:graphic>
          </wp:inline>
        </w:drawing>
      </w:r>
    </w:p>
    <w:p w14:paraId="067400F9" w14:textId="179F040A" w:rsidR="00485150" w:rsidRPr="0053242C" w:rsidRDefault="00617757" w:rsidP="0059368B">
      <w:pPr>
        <w:pStyle w:val="Heading2"/>
        <w:numPr>
          <w:ilvl w:val="0"/>
          <w:numId w:val="21"/>
        </w:numPr>
        <w:rPr>
          <w:rFonts w:ascii="Times New Roman" w:eastAsia="Cambria" w:hAnsi="Times New Roman" w:cs="Times New Roman"/>
          <w:color w:val="366091"/>
        </w:rPr>
      </w:pPr>
      <w:bookmarkStart w:id="100" w:name="_heading=h.xnrwrbl8zrzu" w:colFirst="0" w:colLast="0"/>
      <w:bookmarkStart w:id="101" w:name="_Toc92844775"/>
      <w:bookmarkEnd w:id="100"/>
      <w:r w:rsidRPr="0053242C">
        <w:rPr>
          <w:rFonts w:ascii="Times New Roman" w:hAnsi="Times New Roman" w:cs="Times New Roman"/>
        </w:rPr>
        <w:lastRenderedPageBreak/>
        <w:t>Clustering</w:t>
      </w:r>
      <w:r w:rsidR="00A421DB" w:rsidRPr="0053242C">
        <w:rPr>
          <w:rFonts w:ascii="Times New Roman" w:hAnsi="Times New Roman" w:cs="Times New Roman"/>
        </w:rPr>
        <w:t>:</w:t>
      </w:r>
      <w:bookmarkEnd w:id="101"/>
    </w:p>
    <w:p w14:paraId="2B561086" w14:textId="77777777" w:rsidR="00485150" w:rsidRPr="0053242C" w:rsidRDefault="00617757" w:rsidP="0059368B">
      <w:pPr>
        <w:pStyle w:val="ListParagraph"/>
        <w:numPr>
          <w:ilvl w:val="0"/>
          <w:numId w:val="6"/>
        </w:numPr>
        <w:rPr>
          <w:rFonts w:ascii="Times New Roman" w:hAnsi="Times New Roman" w:cs="Times New Roman"/>
        </w:rPr>
      </w:pPr>
      <w:bookmarkStart w:id="102" w:name="_heading=h.2ofol2nlyeib" w:colFirst="0" w:colLast="0"/>
      <w:bookmarkEnd w:id="102"/>
      <w:r w:rsidRPr="0053242C">
        <w:rPr>
          <w:rFonts w:ascii="Times New Roman" w:hAnsi="Times New Roman" w:cs="Times New Roman"/>
        </w:rPr>
        <w:t>Cluster Diagram</w:t>
      </w:r>
    </w:p>
    <w:p w14:paraId="1FC4A3C6"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10A72124" wp14:editId="76AF25BC">
            <wp:extent cx="5943600" cy="3517900"/>
            <wp:effectExtent l="0" t="0" r="0" b="0"/>
            <wp:docPr id="1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9"/>
                    <a:srcRect/>
                    <a:stretch>
                      <a:fillRect/>
                    </a:stretch>
                  </pic:blipFill>
                  <pic:spPr>
                    <a:xfrm>
                      <a:off x="0" y="0"/>
                      <a:ext cx="5943600" cy="3517900"/>
                    </a:xfrm>
                    <a:prstGeom prst="rect">
                      <a:avLst/>
                    </a:prstGeom>
                    <a:ln/>
                  </pic:spPr>
                </pic:pic>
              </a:graphicData>
            </a:graphic>
          </wp:inline>
        </w:drawing>
      </w:r>
    </w:p>
    <w:p w14:paraId="55CB9428" w14:textId="77777777" w:rsidR="00485150" w:rsidRPr="0053242C" w:rsidRDefault="00617757" w:rsidP="0059368B">
      <w:pPr>
        <w:pStyle w:val="ListParagraph"/>
        <w:numPr>
          <w:ilvl w:val="0"/>
          <w:numId w:val="6"/>
        </w:numPr>
        <w:rPr>
          <w:rFonts w:ascii="Times New Roman" w:eastAsia="Cambria" w:hAnsi="Times New Roman" w:cs="Times New Roman"/>
          <w:color w:val="366091"/>
          <w:sz w:val="26"/>
          <w:szCs w:val="26"/>
        </w:rPr>
      </w:pPr>
      <w:bookmarkStart w:id="103" w:name="_heading=h.kx3wy1gufsse" w:colFirst="0" w:colLast="0"/>
      <w:bookmarkEnd w:id="103"/>
      <w:r w:rsidRPr="0053242C">
        <w:rPr>
          <w:rFonts w:ascii="Times New Roman" w:hAnsi="Times New Roman" w:cs="Times New Roman"/>
        </w:rPr>
        <w:t>Cluster Profile</w:t>
      </w:r>
    </w:p>
    <w:p w14:paraId="7DFFA954" w14:textId="77777777" w:rsidR="00485150" w:rsidRPr="0053242C" w:rsidRDefault="00485150" w:rsidP="008C6C5E">
      <w:pPr>
        <w:spacing w:afterLines="120" w:after="288"/>
        <w:rPr>
          <w:rFonts w:ascii="Times New Roman" w:hAnsi="Times New Roman" w:cs="Times New Roman"/>
        </w:rPr>
      </w:pPr>
    </w:p>
    <w:p w14:paraId="541003CF"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38479E53" wp14:editId="2E91A7E7">
            <wp:extent cx="5943600" cy="3530600"/>
            <wp:effectExtent l="0" t="0" r="0" b="0"/>
            <wp:docPr id="30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0"/>
                    <a:srcRect/>
                    <a:stretch>
                      <a:fillRect/>
                    </a:stretch>
                  </pic:blipFill>
                  <pic:spPr>
                    <a:xfrm>
                      <a:off x="0" y="0"/>
                      <a:ext cx="5943600" cy="3530600"/>
                    </a:xfrm>
                    <a:prstGeom prst="rect">
                      <a:avLst/>
                    </a:prstGeom>
                    <a:ln/>
                  </pic:spPr>
                </pic:pic>
              </a:graphicData>
            </a:graphic>
          </wp:inline>
        </w:drawing>
      </w:r>
    </w:p>
    <w:p w14:paraId="056F05A1" w14:textId="77777777" w:rsidR="00485150" w:rsidRPr="0053242C" w:rsidRDefault="00617757" w:rsidP="0059368B">
      <w:pPr>
        <w:pStyle w:val="ListParagraph"/>
        <w:numPr>
          <w:ilvl w:val="0"/>
          <w:numId w:val="6"/>
        </w:numPr>
        <w:rPr>
          <w:rFonts w:ascii="Times New Roman" w:eastAsia="Cambria" w:hAnsi="Times New Roman" w:cs="Times New Roman"/>
          <w:color w:val="366091"/>
          <w:sz w:val="26"/>
          <w:szCs w:val="26"/>
        </w:rPr>
      </w:pPr>
      <w:bookmarkStart w:id="104" w:name="_heading=h.lem4qhj6kqki" w:colFirst="0" w:colLast="0"/>
      <w:bookmarkEnd w:id="104"/>
      <w:r w:rsidRPr="0053242C">
        <w:rPr>
          <w:rFonts w:ascii="Times New Roman" w:hAnsi="Times New Roman" w:cs="Times New Roman"/>
        </w:rPr>
        <w:t>Cluster Characteristics</w:t>
      </w:r>
    </w:p>
    <w:p w14:paraId="21609508" w14:textId="0ACC0E73" w:rsidR="12265202" w:rsidRPr="0053242C" w:rsidRDefault="6E7F6AFA" w:rsidP="0059368B">
      <w:pPr>
        <w:pStyle w:val="ListParagraph"/>
        <w:numPr>
          <w:ilvl w:val="0"/>
          <w:numId w:val="13"/>
        </w:numPr>
        <w:rPr>
          <w:rFonts w:ascii="Times New Roman" w:eastAsia="Calibri" w:hAnsi="Times New Roman" w:cs="Times New Roman"/>
        </w:rPr>
      </w:pPr>
      <w:r w:rsidRPr="0053242C">
        <w:rPr>
          <w:rFonts w:ascii="Times New Roman" w:hAnsi="Times New Roman" w:cs="Times New Roman"/>
        </w:rPr>
        <w:t>Các đặc tính nổi bật của mô hình: như là loại tai nạn thường hay xảy ra ở mức độ 3 là mức độ nhẹ và do tốc độ trên 50 km/h,...</w:t>
      </w:r>
    </w:p>
    <w:p w14:paraId="0F379468"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24E302EA" wp14:editId="33F3951D">
            <wp:extent cx="5943600" cy="3517900"/>
            <wp:effectExtent l="0" t="0" r="0" b="0"/>
            <wp:docPr id="2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1"/>
                    <a:srcRect/>
                    <a:stretch>
                      <a:fillRect/>
                    </a:stretch>
                  </pic:blipFill>
                  <pic:spPr>
                    <a:xfrm>
                      <a:off x="0" y="0"/>
                      <a:ext cx="5943600" cy="3517900"/>
                    </a:xfrm>
                    <a:prstGeom prst="rect">
                      <a:avLst/>
                    </a:prstGeom>
                    <a:ln/>
                  </pic:spPr>
                </pic:pic>
              </a:graphicData>
            </a:graphic>
          </wp:inline>
        </w:drawing>
      </w:r>
    </w:p>
    <w:p w14:paraId="624525FB" w14:textId="4A6AB57F" w:rsidR="00485150" w:rsidRPr="0053242C" w:rsidRDefault="00617757" w:rsidP="0059368B">
      <w:pPr>
        <w:pStyle w:val="Heading2"/>
        <w:numPr>
          <w:ilvl w:val="0"/>
          <w:numId w:val="21"/>
        </w:numPr>
        <w:rPr>
          <w:rFonts w:ascii="Times New Roman" w:hAnsi="Times New Roman" w:cs="Times New Roman"/>
        </w:rPr>
      </w:pPr>
      <w:bookmarkStart w:id="105" w:name="_heading=h.vxw9cikf28wo" w:colFirst="0" w:colLast="0"/>
      <w:bookmarkStart w:id="106" w:name="_Toc92844776"/>
      <w:bookmarkEnd w:id="105"/>
      <w:r w:rsidRPr="0053242C">
        <w:rPr>
          <w:rFonts w:ascii="Times New Roman" w:hAnsi="Times New Roman" w:cs="Times New Roman"/>
        </w:rPr>
        <w:t>So sánh</w:t>
      </w:r>
      <w:r w:rsidR="00A421DB" w:rsidRPr="0053242C">
        <w:rPr>
          <w:rFonts w:ascii="Times New Roman" w:hAnsi="Times New Roman" w:cs="Times New Roman"/>
        </w:rPr>
        <w:t>:</w:t>
      </w:r>
      <w:bookmarkEnd w:id="106"/>
    </w:p>
    <w:p w14:paraId="7E1587DA" w14:textId="2BCD45E9" w:rsidR="00C7725D" w:rsidRPr="0053242C" w:rsidRDefault="00C7725D" w:rsidP="6E7F6AFA">
      <w:pPr>
        <w:rPr>
          <w:rFonts w:ascii="Times New Roman" w:hAnsi="Times New Roman" w:cs="Times New Roman"/>
          <w:lang w:val="vi-VN"/>
        </w:rPr>
      </w:pPr>
      <w:r w:rsidRPr="0053242C">
        <w:rPr>
          <w:rFonts w:ascii="Times New Roman" w:hAnsi="Times New Roman" w:cs="Times New Roman"/>
          <w:lang w:val="vi-VN"/>
        </w:rPr>
        <w:t xml:space="preserve">Nhìn vào kết quả </w:t>
      </w:r>
      <w:r w:rsidR="005E1E12" w:rsidRPr="0053242C">
        <w:rPr>
          <w:rFonts w:ascii="Times New Roman" w:hAnsi="Times New Roman" w:cs="Times New Roman"/>
          <w:lang w:val="vi-VN"/>
        </w:rPr>
        <w:t>đồ thị, ta có thể thấy 2 mô hình cho kết quả gần như bằng nhau</w:t>
      </w:r>
      <w:r w:rsidR="00BD10BD" w:rsidRPr="0053242C">
        <w:rPr>
          <w:rFonts w:ascii="Times New Roman" w:hAnsi="Times New Roman" w:cs="Times New Roman"/>
          <w:lang w:val="vi-VN"/>
        </w:rPr>
        <w:t xml:space="preserve"> và xấp xỉ 87%</w:t>
      </w:r>
      <w:r w:rsidR="009E3D14" w:rsidRPr="0053242C">
        <w:rPr>
          <w:rFonts w:ascii="Times New Roman" w:hAnsi="Times New Roman" w:cs="Times New Roman"/>
          <w:lang w:val="vi-VN"/>
        </w:rPr>
        <w:t xml:space="preserve"> so với </w:t>
      </w:r>
      <w:r w:rsidR="0ECF9496" w:rsidRPr="0053242C">
        <w:rPr>
          <w:rFonts w:ascii="Times New Roman" w:hAnsi="Times New Roman" w:cs="Times New Roman"/>
          <w:lang w:val="vi-VN"/>
        </w:rPr>
        <w:t>mô hình lý tưởng</w:t>
      </w:r>
    </w:p>
    <w:p w14:paraId="55E8D0A1" w14:textId="3E774736"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0" distR="0" wp14:anchorId="0ED7E1D9" wp14:editId="53AEDF39">
            <wp:extent cx="5943600" cy="3517900"/>
            <wp:effectExtent l="0" t="0" r="0" b="0"/>
            <wp:docPr id="214" name="image1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0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7C3DB25D" w14:textId="3E774736" w:rsidR="00485150" w:rsidRPr="0053242C" w:rsidRDefault="6CAAAF7E" w:rsidP="008C6C5E">
      <w:pPr>
        <w:spacing w:afterLines="120" w:after="288"/>
        <w:rPr>
          <w:rFonts w:ascii="Times New Roman" w:hAnsi="Times New Roman" w:cs="Times New Roman"/>
        </w:rPr>
      </w:pPr>
      <w:r w:rsidRPr="0053242C">
        <w:rPr>
          <w:rFonts w:ascii="Times New Roman" w:hAnsi="Times New Roman" w:cs="Times New Roman"/>
        </w:rPr>
        <w:t>Ma trận phân</w:t>
      </w:r>
      <w:r w:rsidR="00617757" w:rsidRPr="0053242C">
        <w:rPr>
          <w:rFonts w:ascii="Times New Roman" w:hAnsi="Times New Roman" w:cs="Times New Roman"/>
          <w:noProof/>
        </w:rPr>
        <w:drawing>
          <wp:inline distT="114300" distB="114300" distL="114300" distR="114300" wp14:anchorId="22AC45AA" wp14:editId="45F95337">
            <wp:extent cx="5943600" cy="3517900"/>
            <wp:effectExtent l="0" t="0" r="0" b="0"/>
            <wp:docPr id="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2"/>
                    <a:srcRect/>
                    <a:stretch>
                      <a:fillRect/>
                    </a:stretch>
                  </pic:blipFill>
                  <pic:spPr>
                    <a:xfrm>
                      <a:off x="0" y="0"/>
                      <a:ext cx="5943600" cy="3517900"/>
                    </a:xfrm>
                    <a:prstGeom prst="rect">
                      <a:avLst/>
                    </a:prstGeom>
                    <a:ln/>
                  </pic:spPr>
                </pic:pic>
              </a:graphicData>
            </a:graphic>
          </wp:inline>
        </w:drawing>
      </w:r>
    </w:p>
    <w:p w14:paraId="7EF8F857" w14:textId="39E8AC36" w:rsidR="205DD48C" w:rsidRPr="0053242C" w:rsidRDefault="205DD48C" w:rsidP="205DD48C">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0" distR="0" wp14:anchorId="1F45CCA4" wp14:editId="0B0B4A7B">
            <wp:extent cx="5839326" cy="3467100"/>
            <wp:effectExtent l="0" t="0" r="0" b="0"/>
            <wp:docPr id="1692995621" name="Picture 169299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839326" cy="3467100"/>
                    </a:xfrm>
                    <a:prstGeom prst="rect">
                      <a:avLst/>
                    </a:prstGeom>
                  </pic:spPr>
                </pic:pic>
              </a:graphicData>
            </a:graphic>
          </wp:inline>
        </w:drawing>
      </w:r>
    </w:p>
    <w:p w14:paraId="4DD82F9D" w14:textId="77777777" w:rsidR="00485150" w:rsidRPr="0053242C" w:rsidRDefault="00485150" w:rsidP="008C6C5E">
      <w:pPr>
        <w:spacing w:afterLines="120" w:after="288"/>
        <w:rPr>
          <w:rFonts w:ascii="Times New Roman" w:hAnsi="Times New Roman" w:cs="Times New Roman"/>
        </w:rPr>
      </w:pPr>
    </w:p>
    <w:p w14:paraId="79A770CD" w14:textId="77777777" w:rsidR="00485150" w:rsidRPr="0053242C" w:rsidRDefault="00617757" w:rsidP="008C6C5E">
      <w:pPr>
        <w:pStyle w:val="Heading1"/>
        <w:spacing w:afterLines="120" w:after="288"/>
        <w:rPr>
          <w:rFonts w:ascii="Times New Roman" w:hAnsi="Times New Roman" w:cs="Times New Roman"/>
        </w:rPr>
      </w:pPr>
      <w:bookmarkStart w:id="107" w:name="_heading=h.cx74resmlkiq" w:colFirst="0" w:colLast="0"/>
      <w:bookmarkEnd w:id="107"/>
      <w:r w:rsidRPr="0053242C">
        <w:rPr>
          <w:rFonts w:ascii="Times New Roman" w:hAnsi="Times New Roman" w:cs="Times New Roman"/>
        </w:rPr>
        <w:br w:type="page"/>
      </w:r>
    </w:p>
    <w:p w14:paraId="279F4F5A" w14:textId="5D49AD41" w:rsidR="00485150" w:rsidRPr="0053242C" w:rsidRDefault="003C3BA6" w:rsidP="0059368B">
      <w:pPr>
        <w:pStyle w:val="Heading1"/>
        <w:numPr>
          <w:ilvl w:val="0"/>
          <w:numId w:val="15"/>
        </w:numPr>
        <w:spacing w:afterLines="120" w:after="288"/>
        <w:rPr>
          <w:rFonts w:ascii="Times New Roman" w:hAnsi="Times New Roman" w:cs="Times New Roman"/>
          <w:b/>
          <w:bCs/>
        </w:rPr>
      </w:pPr>
      <w:bookmarkStart w:id="108" w:name="_heading=h.ewegzxmlingi" w:colFirst="0" w:colLast="0"/>
      <w:bookmarkStart w:id="109" w:name="_Toc92844777"/>
      <w:bookmarkEnd w:id="108"/>
      <w:r w:rsidRPr="0053242C">
        <w:rPr>
          <w:rFonts w:ascii="Times New Roman" w:hAnsi="Times New Roman" w:cs="Times New Roman"/>
          <w:b/>
          <w:bCs/>
        </w:rPr>
        <w:lastRenderedPageBreak/>
        <w:t>THỰC HIỆN REPORT BẰNG POWER</w:t>
      </w:r>
      <w:r w:rsidR="00617757" w:rsidRPr="0053242C">
        <w:rPr>
          <w:rFonts w:ascii="Times New Roman" w:hAnsi="Times New Roman" w:cs="Times New Roman"/>
          <w:b/>
          <w:bCs/>
        </w:rPr>
        <w:t xml:space="preserve"> BI</w:t>
      </w:r>
      <w:r w:rsidRPr="0053242C">
        <w:rPr>
          <w:rFonts w:ascii="Times New Roman" w:hAnsi="Times New Roman" w:cs="Times New Roman"/>
          <w:b/>
          <w:bCs/>
        </w:rPr>
        <w:t>:</w:t>
      </w:r>
      <w:bookmarkEnd w:id="109"/>
    </w:p>
    <w:p w14:paraId="08E03F7D" w14:textId="0259C887" w:rsidR="00F169F2" w:rsidRPr="0053242C" w:rsidRDefault="00F169F2" w:rsidP="0059368B">
      <w:pPr>
        <w:pStyle w:val="Heading2"/>
        <w:numPr>
          <w:ilvl w:val="0"/>
          <w:numId w:val="23"/>
        </w:numPr>
        <w:rPr>
          <w:rFonts w:ascii="Times New Roman" w:hAnsi="Times New Roman" w:cs="Times New Roman"/>
        </w:rPr>
      </w:pPr>
      <w:bookmarkStart w:id="110" w:name="_Toc92844778"/>
      <w:r w:rsidRPr="0053242C">
        <w:rPr>
          <w:rFonts w:ascii="Times New Roman" w:hAnsi="Times New Roman" w:cs="Times New Roman"/>
        </w:rPr>
        <w:t>Câu 1:</w:t>
      </w:r>
      <w:bookmarkEnd w:id="110"/>
    </w:p>
    <w:p w14:paraId="03638689" w14:textId="19291B9B" w:rsidR="00485150" w:rsidRPr="0053242C" w:rsidRDefault="00617757" w:rsidP="00F169F2">
      <w:pPr>
        <w:pStyle w:val="ListParagraph"/>
        <w:spacing w:afterLines="120" w:after="288"/>
        <w:rPr>
          <w:rFonts w:ascii="Times New Roman" w:hAnsi="Times New Roman" w:cs="Times New Roman"/>
        </w:rPr>
      </w:pPr>
      <w:r w:rsidRPr="0053242C">
        <w:rPr>
          <w:rFonts w:ascii="Times New Roman" w:hAnsi="Times New Roman" w:cs="Times New Roman"/>
          <w:b/>
          <w:bCs/>
        </w:rPr>
        <w:t>Thống kê số lượng nạn nhân theo Mức Độ Nghiêm Trọng (Fatal, Serious, Slight) ở các Địa phương (Local_Authority_(District)) trong tất cả các năm</w:t>
      </w:r>
      <w:r w:rsidRPr="0053242C">
        <w:rPr>
          <w:rFonts w:ascii="Times New Roman" w:hAnsi="Times New Roman" w:cs="Times New Roman"/>
        </w:rPr>
        <w:t xml:space="preserve">. </w:t>
      </w:r>
    </w:p>
    <w:p w14:paraId="64677DF3" w14:textId="4D17B4AC" w:rsidR="00EB4756" w:rsidRPr="0053242C" w:rsidRDefault="00C57FC1" w:rsidP="00B45FDC">
      <w:pPr>
        <w:spacing w:afterLines="120" w:after="288"/>
        <w:ind w:firstLine="720"/>
        <w:rPr>
          <w:rFonts w:ascii="Times New Roman" w:hAnsi="Times New Roman" w:cs="Times New Roman"/>
        </w:rPr>
      </w:pPr>
      <w:r w:rsidRPr="0053242C">
        <w:rPr>
          <w:rFonts w:ascii="Times New Roman" w:hAnsi="Times New Roman" w:cs="Times New Roman"/>
          <w:noProof/>
        </w:rPr>
        <w:drawing>
          <wp:inline distT="0" distB="0" distL="0" distR="0" wp14:anchorId="217B19C1" wp14:editId="0A97D0D7">
            <wp:extent cx="3629025" cy="1314450"/>
            <wp:effectExtent l="0" t="0" r="9525" b="0"/>
            <wp:docPr id="44" name="Picture 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chat or text message&#10;&#10;Description automatically generated"/>
                    <pic:cNvPicPr/>
                  </pic:nvPicPr>
                  <pic:blipFill>
                    <a:blip r:embed="rId164"/>
                    <a:stretch>
                      <a:fillRect/>
                    </a:stretch>
                  </pic:blipFill>
                  <pic:spPr>
                    <a:xfrm>
                      <a:off x="0" y="0"/>
                      <a:ext cx="3629025" cy="1314450"/>
                    </a:xfrm>
                    <a:prstGeom prst="rect">
                      <a:avLst/>
                    </a:prstGeom>
                  </pic:spPr>
                </pic:pic>
              </a:graphicData>
            </a:graphic>
          </wp:inline>
        </w:drawing>
      </w:r>
    </w:p>
    <w:p w14:paraId="191A68D5" w14:textId="799E2892" w:rsidR="00C57FC1" w:rsidRPr="0053242C" w:rsidRDefault="0048110B" w:rsidP="00B45FDC">
      <w:pPr>
        <w:spacing w:afterLines="120" w:after="288"/>
        <w:ind w:firstLine="720"/>
        <w:rPr>
          <w:rFonts w:ascii="Times New Roman" w:hAnsi="Times New Roman" w:cs="Times New Roman"/>
        </w:rPr>
      </w:pPr>
      <w:r w:rsidRPr="0053242C">
        <w:rPr>
          <w:rFonts w:ascii="Times New Roman" w:hAnsi="Times New Roman" w:cs="Times New Roman"/>
          <w:noProof/>
        </w:rPr>
        <w:drawing>
          <wp:inline distT="0" distB="0" distL="0" distR="0" wp14:anchorId="438750F7" wp14:editId="3939EB2C">
            <wp:extent cx="4914900" cy="2181225"/>
            <wp:effectExtent l="0" t="0" r="0"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165"/>
                    <a:stretch>
                      <a:fillRect/>
                    </a:stretch>
                  </pic:blipFill>
                  <pic:spPr>
                    <a:xfrm>
                      <a:off x="0" y="0"/>
                      <a:ext cx="4914900" cy="2181225"/>
                    </a:xfrm>
                    <a:prstGeom prst="rect">
                      <a:avLst/>
                    </a:prstGeom>
                  </pic:spPr>
                </pic:pic>
              </a:graphicData>
            </a:graphic>
          </wp:inline>
        </w:drawing>
      </w:r>
    </w:p>
    <w:p w14:paraId="03BBF3C1" w14:textId="64A4F504" w:rsidR="00723D75" w:rsidRPr="0053242C" w:rsidRDefault="00723D75" w:rsidP="00B45FDC">
      <w:pPr>
        <w:spacing w:afterLines="120" w:after="288"/>
        <w:ind w:firstLine="720"/>
        <w:rPr>
          <w:rFonts w:ascii="Times New Roman" w:hAnsi="Times New Roman" w:cs="Times New Roman"/>
        </w:rPr>
      </w:pPr>
      <w:r w:rsidRPr="0053242C">
        <w:rPr>
          <w:rFonts w:ascii="Times New Roman" w:hAnsi="Times New Roman" w:cs="Times New Roman"/>
          <w:noProof/>
        </w:rPr>
        <w:drawing>
          <wp:inline distT="0" distB="0" distL="0" distR="0" wp14:anchorId="2758841B" wp14:editId="0304B42A">
            <wp:extent cx="5943600" cy="1880870"/>
            <wp:effectExtent l="0" t="0" r="0" b="5080"/>
            <wp:docPr id="46" name="Picture 46"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bar chart&#10;&#10;Description automatically generated"/>
                    <pic:cNvPicPr/>
                  </pic:nvPicPr>
                  <pic:blipFill>
                    <a:blip r:embed="rId166"/>
                    <a:stretch>
                      <a:fillRect/>
                    </a:stretch>
                  </pic:blipFill>
                  <pic:spPr>
                    <a:xfrm>
                      <a:off x="0" y="0"/>
                      <a:ext cx="5943600" cy="1880870"/>
                    </a:xfrm>
                    <a:prstGeom prst="rect">
                      <a:avLst/>
                    </a:prstGeom>
                  </pic:spPr>
                </pic:pic>
              </a:graphicData>
            </a:graphic>
          </wp:inline>
        </w:drawing>
      </w:r>
    </w:p>
    <w:p w14:paraId="769C3E17" w14:textId="2E8FC118" w:rsidR="002D51C5" w:rsidRPr="0053242C" w:rsidRDefault="002D51C5" w:rsidP="00713F36">
      <w:pPr>
        <w:spacing w:afterLines="120" w:after="288"/>
        <w:ind w:firstLine="720"/>
        <w:rPr>
          <w:rFonts w:ascii="Times New Roman" w:hAnsi="Times New Roman" w:cs="Times New Roman"/>
          <w:b/>
          <w:bCs/>
        </w:rPr>
      </w:pPr>
      <w:r w:rsidRPr="0053242C">
        <w:rPr>
          <w:rFonts w:ascii="Times New Roman" w:hAnsi="Times New Roman" w:cs="Times New Roman"/>
          <w:b/>
          <w:bCs/>
        </w:rPr>
        <w:t>Nhận xét:</w:t>
      </w:r>
    </w:p>
    <w:p w14:paraId="0CB45D0B" w14:textId="31F67FE0" w:rsidR="00713F36" w:rsidRPr="0053242C" w:rsidRDefault="002C4B16" w:rsidP="0059368B">
      <w:pPr>
        <w:pStyle w:val="ListParagraph"/>
        <w:numPr>
          <w:ilvl w:val="1"/>
          <w:numId w:val="13"/>
        </w:numPr>
        <w:spacing w:afterLines="120" w:after="288"/>
        <w:rPr>
          <w:rFonts w:ascii="Times New Roman" w:hAnsi="Times New Roman" w:cs="Times New Roman"/>
        </w:rPr>
      </w:pPr>
      <w:r w:rsidRPr="0053242C">
        <w:rPr>
          <w:rFonts w:ascii="Times New Roman" w:hAnsi="Times New Roman" w:cs="Times New Roman"/>
        </w:rPr>
        <w:lastRenderedPageBreak/>
        <w:t>Trong 4 năm từ 2011 đến 2014, s</w:t>
      </w:r>
      <w:r w:rsidR="007E3CDA" w:rsidRPr="0053242C">
        <w:rPr>
          <w:rFonts w:ascii="Times New Roman" w:hAnsi="Times New Roman" w:cs="Times New Roman"/>
        </w:rPr>
        <w:t xml:space="preserve">ố lượng nạn nhân </w:t>
      </w:r>
      <w:r w:rsidR="003573AF" w:rsidRPr="0053242C">
        <w:rPr>
          <w:rFonts w:ascii="Times New Roman" w:hAnsi="Times New Roman" w:cs="Times New Roman"/>
        </w:rPr>
        <w:t xml:space="preserve">bị tai nạn nhẹ rất nhiều và nhiều hơn gấp </w:t>
      </w:r>
      <w:r w:rsidR="00F54AD5" w:rsidRPr="0053242C">
        <w:rPr>
          <w:rFonts w:ascii="Times New Roman" w:hAnsi="Times New Roman" w:cs="Times New Roman"/>
        </w:rPr>
        <w:t xml:space="preserve">54 lần mức độ </w:t>
      </w:r>
      <w:r w:rsidRPr="0053242C">
        <w:rPr>
          <w:rFonts w:ascii="Times New Roman" w:hAnsi="Times New Roman" w:cs="Times New Roman"/>
        </w:rPr>
        <w:t>tai nạn chết người, và gấp 6 lần tai nạn nặng.</w:t>
      </w:r>
    </w:p>
    <w:p w14:paraId="2A0E7D24" w14:textId="436B6567" w:rsidR="002C4B16" w:rsidRPr="0053242C" w:rsidRDefault="00814E32" w:rsidP="0059368B">
      <w:pPr>
        <w:pStyle w:val="ListParagraph"/>
        <w:numPr>
          <w:ilvl w:val="1"/>
          <w:numId w:val="13"/>
        </w:numPr>
        <w:spacing w:afterLines="120" w:after="288"/>
        <w:rPr>
          <w:rFonts w:ascii="Times New Roman" w:hAnsi="Times New Roman" w:cs="Times New Roman"/>
        </w:rPr>
      </w:pPr>
      <w:r w:rsidRPr="0053242C">
        <w:rPr>
          <w:rFonts w:ascii="Times New Roman" w:hAnsi="Times New Roman" w:cs="Times New Roman"/>
        </w:rPr>
        <w:t xml:space="preserve">Số </w:t>
      </w:r>
      <w:r w:rsidR="00563B1F" w:rsidRPr="0053242C">
        <w:rPr>
          <w:rFonts w:ascii="Times New Roman" w:hAnsi="Times New Roman" w:cs="Times New Roman"/>
        </w:rPr>
        <w:t>lượng nạn nhân có xu hứ</w:t>
      </w:r>
      <w:r w:rsidR="00F272D8" w:rsidRPr="0053242C">
        <w:rPr>
          <w:rFonts w:ascii="Times New Roman" w:hAnsi="Times New Roman" w:cs="Times New Roman"/>
        </w:rPr>
        <w:t>ơ</w:t>
      </w:r>
      <w:r w:rsidR="00563B1F" w:rsidRPr="0053242C">
        <w:rPr>
          <w:rFonts w:ascii="Times New Roman" w:hAnsi="Times New Roman" w:cs="Times New Roman"/>
        </w:rPr>
        <w:t xml:space="preserve">ng giảm dần theo các năm </w:t>
      </w:r>
      <w:r w:rsidRPr="0053242C">
        <w:rPr>
          <w:rFonts w:ascii="Times New Roman" w:hAnsi="Times New Roman" w:cs="Times New Roman"/>
        </w:rPr>
        <w:t>nhưng đến 2014 thì lại tang ở 2 mức độ nặng và nhẹ.</w:t>
      </w:r>
    </w:p>
    <w:p w14:paraId="449AE010" w14:textId="1C735790" w:rsidR="00F272D8" w:rsidRPr="0053242C" w:rsidRDefault="001B43EB" w:rsidP="0059368B">
      <w:pPr>
        <w:pStyle w:val="ListParagraph"/>
        <w:numPr>
          <w:ilvl w:val="1"/>
          <w:numId w:val="13"/>
        </w:numPr>
        <w:spacing w:afterLines="120" w:after="288"/>
        <w:rPr>
          <w:rFonts w:ascii="Times New Roman" w:hAnsi="Times New Roman" w:cs="Times New Roman"/>
        </w:rPr>
      </w:pPr>
      <w:r w:rsidRPr="0053242C">
        <w:rPr>
          <w:rFonts w:ascii="Times New Roman" w:hAnsi="Times New Roman" w:cs="Times New Roman"/>
        </w:rPr>
        <w:t>Birmingham là địa phương có số lượng nạn nhân bị thương nhẹ</w:t>
      </w:r>
      <w:r w:rsidR="007820A8" w:rsidRPr="0053242C">
        <w:rPr>
          <w:rFonts w:ascii="Times New Roman" w:hAnsi="Times New Roman" w:cs="Times New Roman"/>
        </w:rPr>
        <w:t xml:space="preserve"> và nặng</w:t>
      </w:r>
      <w:r w:rsidRPr="0053242C">
        <w:rPr>
          <w:rFonts w:ascii="Times New Roman" w:hAnsi="Times New Roman" w:cs="Times New Roman"/>
        </w:rPr>
        <w:t xml:space="preserve"> nhiều nhất và nhiều gấp 2-4 lần các chỗ khác</w:t>
      </w:r>
    </w:p>
    <w:p w14:paraId="03A6546C" w14:textId="1017BFC6" w:rsidR="00485150" w:rsidRPr="0053242C" w:rsidRDefault="00617757" w:rsidP="0059368B">
      <w:pPr>
        <w:pStyle w:val="ListParagraph"/>
        <w:numPr>
          <w:ilvl w:val="0"/>
          <w:numId w:val="22"/>
        </w:numPr>
        <w:spacing w:afterLines="120" w:after="288"/>
        <w:rPr>
          <w:rFonts w:ascii="Times New Roman" w:hAnsi="Times New Roman" w:cs="Times New Roman"/>
          <w:b/>
        </w:rPr>
      </w:pPr>
      <w:r w:rsidRPr="0053242C">
        <w:rPr>
          <w:rFonts w:ascii="Times New Roman" w:hAnsi="Times New Roman" w:cs="Times New Roman"/>
          <w:b/>
          <w:bCs/>
        </w:rPr>
        <w:t>Thống kê số lượng nạn nhân theo Mức Độ Nghiêm Trọng ở các Địa Phương(Local_Authority_(District)) theo các Quý trong từng năm</w:t>
      </w:r>
      <w:r w:rsidRPr="0053242C">
        <w:rPr>
          <w:rFonts w:ascii="Times New Roman" w:hAnsi="Times New Roman" w:cs="Times New Roman"/>
        </w:rPr>
        <w:t>.</w:t>
      </w:r>
    </w:p>
    <w:p w14:paraId="08641E38" w14:textId="77777777" w:rsidR="0044443A" w:rsidRPr="0053242C" w:rsidRDefault="0044443A" w:rsidP="006B4468">
      <w:pPr>
        <w:pStyle w:val="ListParagraph"/>
        <w:spacing w:afterLines="120" w:after="288"/>
        <w:ind w:left="1440"/>
        <w:rPr>
          <w:ins w:id="111" w:author="{2175D3EF-7982-4E8D-9EA4-02014EC31F5A}" w:date="2022-01-10T10:23:00Z"/>
          <w:rFonts w:ascii="Times New Roman" w:hAnsi="Times New Roman" w:cs="Times New Roman"/>
        </w:rPr>
      </w:pPr>
    </w:p>
    <w:p w14:paraId="1F016A29" w14:textId="4EF862FD" w:rsidR="00485150" w:rsidRPr="0053242C" w:rsidRDefault="00163EC0" w:rsidP="008C6C5E">
      <w:pPr>
        <w:spacing w:afterLines="120" w:after="288"/>
        <w:rPr>
          <w:rFonts w:ascii="Times New Roman" w:hAnsi="Times New Roman" w:cs="Times New Roman"/>
        </w:rPr>
      </w:pPr>
      <w:r w:rsidRPr="0053242C">
        <w:rPr>
          <w:rFonts w:ascii="Times New Roman" w:hAnsi="Times New Roman" w:cs="Times New Roman"/>
          <w:noProof/>
        </w:rPr>
        <w:tab/>
      </w:r>
      <w:r w:rsidRPr="0053242C">
        <w:rPr>
          <w:rFonts w:ascii="Times New Roman" w:hAnsi="Times New Roman" w:cs="Times New Roman"/>
          <w:noProof/>
        </w:rPr>
        <w:drawing>
          <wp:inline distT="0" distB="0" distL="0" distR="0" wp14:anchorId="29FA63E5" wp14:editId="05D715D2">
            <wp:extent cx="4819650" cy="2105025"/>
            <wp:effectExtent l="0" t="0" r="0" b="9525"/>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167"/>
                    <a:stretch>
                      <a:fillRect/>
                    </a:stretch>
                  </pic:blipFill>
                  <pic:spPr>
                    <a:xfrm>
                      <a:off x="0" y="0"/>
                      <a:ext cx="4819650" cy="2105025"/>
                    </a:xfrm>
                    <a:prstGeom prst="rect">
                      <a:avLst/>
                    </a:prstGeom>
                  </pic:spPr>
                </pic:pic>
              </a:graphicData>
            </a:graphic>
          </wp:inline>
        </w:drawing>
      </w:r>
    </w:p>
    <w:p w14:paraId="14525FD8" w14:textId="77777777" w:rsidR="00485150" w:rsidRPr="0053242C" w:rsidRDefault="00485150" w:rsidP="008C6C5E">
      <w:pPr>
        <w:spacing w:afterLines="120" w:after="288"/>
        <w:rPr>
          <w:rFonts w:ascii="Times New Roman" w:hAnsi="Times New Roman" w:cs="Times New Roman"/>
        </w:rPr>
      </w:pPr>
    </w:p>
    <w:p w14:paraId="373396BE" w14:textId="77777777" w:rsidR="00485150" w:rsidRPr="0053242C" w:rsidRDefault="00485150" w:rsidP="008C6C5E">
      <w:pPr>
        <w:spacing w:afterLines="120" w:after="288"/>
        <w:rPr>
          <w:rFonts w:ascii="Times New Roman" w:hAnsi="Times New Roman" w:cs="Times New Roman"/>
        </w:rPr>
      </w:pPr>
    </w:p>
    <w:p w14:paraId="2129B932" w14:textId="2DCF8C46"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23960B8C" wp14:editId="4E45D100">
            <wp:extent cx="5943600" cy="3378200"/>
            <wp:effectExtent l="0" t="0" r="0" b="0"/>
            <wp:docPr id="1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8"/>
                    <a:srcRect/>
                    <a:stretch>
                      <a:fillRect/>
                    </a:stretch>
                  </pic:blipFill>
                  <pic:spPr>
                    <a:xfrm>
                      <a:off x="0" y="0"/>
                      <a:ext cx="5943600" cy="3378200"/>
                    </a:xfrm>
                    <a:prstGeom prst="rect">
                      <a:avLst/>
                    </a:prstGeom>
                    <a:ln/>
                  </pic:spPr>
                </pic:pic>
              </a:graphicData>
            </a:graphic>
          </wp:inline>
        </w:drawing>
      </w:r>
    </w:p>
    <w:p w14:paraId="7D52E3D6" w14:textId="152B3EEC" w:rsidR="00D16114" w:rsidRPr="0053242C" w:rsidRDefault="00D16114" w:rsidP="008C6C5E">
      <w:pPr>
        <w:spacing w:afterLines="120" w:after="288"/>
        <w:rPr>
          <w:rFonts w:ascii="Times New Roman" w:hAnsi="Times New Roman" w:cs="Times New Roman"/>
        </w:rPr>
      </w:pPr>
      <w:r w:rsidRPr="0053242C">
        <w:rPr>
          <w:rFonts w:ascii="Times New Roman" w:hAnsi="Times New Roman" w:cs="Times New Roman"/>
          <w:noProof/>
        </w:rPr>
        <w:drawing>
          <wp:inline distT="0" distB="0" distL="0" distR="0" wp14:anchorId="3719A60C" wp14:editId="24959B4E">
            <wp:extent cx="5943600" cy="3398520"/>
            <wp:effectExtent l="0" t="0" r="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169"/>
                    <a:stretch>
                      <a:fillRect/>
                    </a:stretch>
                  </pic:blipFill>
                  <pic:spPr>
                    <a:xfrm>
                      <a:off x="0" y="0"/>
                      <a:ext cx="5943600" cy="3398520"/>
                    </a:xfrm>
                    <a:prstGeom prst="rect">
                      <a:avLst/>
                    </a:prstGeom>
                  </pic:spPr>
                </pic:pic>
              </a:graphicData>
            </a:graphic>
          </wp:inline>
        </w:drawing>
      </w:r>
    </w:p>
    <w:p w14:paraId="57134C81" w14:textId="4F461103" w:rsidR="00F80B37" w:rsidRPr="0053242C" w:rsidRDefault="00F80B37" w:rsidP="00F80B37">
      <w:pPr>
        <w:spacing w:afterLines="120" w:after="288"/>
        <w:ind w:firstLine="720"/>
        <w:rPr>
          <w:rFonts w:ascii="Times New Roman" w:hAnsi="Times New Roman" w:cs="Times New Roman"/>
          <w:b/>
          <w:bCs/>
        </w:rPr>
      </w:pPr>
      <w:r w:rsidRPr="0053242C">
        <w:rPr>
          <w:rFonts w:ascii="Times New Roman" w:hAnsi="Times New Roman" w:cs="Times New Roman"/>
          <w:b/>
          <w:bCs/>
        </w:rPr>
        <w:t>Nhận xét:</w:t>
      </w:r>
    </w:p>
    <w:p w14:paraId="080794DA" w14:textId="7588E072" w:rsidR="008E4E14" w:rsidRPr="0053242C" w:rsidRDefault="009F4B57" w:rsidP="0059368B">
      <w:pPr>
        <w:pStyle w:val="ListParagraph"/>
        <w:numPr>
          <w:ilvl w:val="1"/>
          <w:numId w:val="13"/>
        </w:numPr>
        <w:spacing w:afterLines="120" w:after="288"/>
        <w:rPr>
          <w:rFonts w:ascii="Times New Roman" w:hAnsi="Times New Roman" w:cs="Times New Roman"/>
        </w:rPr>
      </w:pPr>
      <w:r w:rsidRPr="0053242C">
        <w:rPr>
          <w:rFonts w:ascii="Times New Roman" w:hAnsi="Times New Roman" w:cs="Times New Roman"/>
        </w:rPr>
        <w:t xml:space="preserve">Số lượng nạn nhân </w:t>
      </w:r>
      <w:r w:rsidR="008E4E14" w:rsidRPr="0053242C">
        <w:rPr>
          <w:rFonts w:ascii="Times New Roman" w:hAnsi="Times New Roman" w:cs="Times New Roman"/>
        </w:rPr>
        <w:t>các quý trong các năm không thay dổi quá nhiều</w:t>
      </w:r>
    </w:p>
    <w:p w14:paraId="513A5B1B" w14:textId="151AB213" w:rsidR="00F80B37" w:rsidRPr="0053242C" w:rsidRDefault="00F80B37" w:rsidP="0059368B">
      <w:pPr>
        <w:pStyle w:val="ListParagraph"/>
        <w:numPr>
          <w:ilvl w:val="1"/>
          <w:numId w:val="13"/>
        </w:numPr>
        <w:spacing w:afterLines="120" w:after="288"/>
        <w:rPr>
          <w:rFonts w:ascii="Times New Roman" w:hAnsi="Times New Roman" w:cs="Times New Roman"/>
        </w:rPr>
      </w:pPr>
      <w:r w:rsidRPr="0053242C">
        <w:rPr>
          <w:rFonts w:ascii="Times New Roman" w:hAnsi="Times New Roman" w:cs="Times New Roman"/>
        </w:rPr>
        <w:lastRenderedPageBreak/>
        <w:t>Birmingham là địa phương có số lượng nạn nhân bị thương nhẹ và nặng nhiều nhất và nhiều gấp 2-4 lần các chỗ khác trong tất cả các quý</w:t>
      </w:r>
    </w:p>
    <w:p w14:paraId="138966D9" w14:textId="65AA4C34" w:rsidR="00F80B37" w:rsidRPr="0053242C" w:rsidRDefault="00F80B37" w:rsidP="008C6C5E">
      <w:pPr>
        <w:spacing w:afterLines="120" w:after="288"/>
        <w:rPr>
          <w:rFonts w:ascii="Times New Roman" w:hAnsi="Times New Roman" w:cs="Times New Roman"/>
        </w:rPr>
      </w:pPr>
    </w:p>
    <w:p w14:paraId="4FAD1D2F" w14:textId="008DB34D" w:rsidR="00F169F2" w:rsidRPr="0053242C" w:rsidRDefault="00F169F2" w:rsidP="0059368B">
      <w:pPr>
        <w:pStyle w:val="Heading2"/>
        <w:numPr>
          <w:ilvl w:val="0"/>
          <w:numId w:val="23"/>
        </w:numPr>
        <w:rPr>
          <w:rFonts w:ascii="Times New Roman" w:hAnsi="Times New Roman" w:cs="Times New Roman"/>
        </w:rPr>
      </w:pPr>
      <w:bookmarkStart w:id="112" w:name="_Toc92844779"/>
      <w:r w:rsidRPr="0053242C">
        <w:rPr>
          <w:rFonts w:ascii="Times New Roman" w:hAnsi="Times New Roman" w:cs="Times New Roman"/>
        </w:rPr>
        <w:t>Câu 2:</w:t>
      </w:r>
      <w:bookmarkEnd w:id="112"/>
    </w:p>
    <w:p w14:paraId="24304EED" w14:textId="19CC5A33" w:rsidR="004806B6" w:rsidRPr="0053242C" w:rsidRDefault="00B467D8" w:rsidP="00F169F2">
      <w:pPr>
        <w:pStyle w:val="ListParagraph"/>
        <w:spacing w:afterLines="120" w:after="288"/>
        <w:rPr>
          <w:rFonts w:ascii="Times New Roman" w:hAnsi="Times New Roman" w:cs="Times New Roman"/>
          <w:b/>
          <w:bCs/>
        </w:rPr>
      </w:pPr>
      <w:r w:rsidRPr="0053242C">
        <w:rPr>
          <w:rFonts w:ascii="Times New Roman" w:hAnsi="Times New Roman" w:cs="Times New Roman"/>
          <w:b/>
          <w:bCs/>
        </w:rPr>
        <w:t>Thống kê số lượng người tử vong theo Giới Tính, Loại Nạn Nhân (Casualty</w:t>
      </w:r>
      <w:r w:rsidR="004806B6" w:rsidRPr="0053242C">
        <w:rPr>
          <w:rFonts w:ascii="Times New Roman" w:hAnsi="Times New Roman" w:cs="Times New Roman"/>
          <w:b/>
          <w:bCs/>
        </w:rPr>
        <w:t xml:space="preserve"> </w:t>
      </w:r>
      <w:r w:rsidRPr="0053242C">
        <w:rPr>
          <w:rFonts w:ascii="Times New Roman" w:hAnsi="Times New Roman" w:cs="Times New Roman"/>
          <w:b/>
          <w:bCs/>
        </w:rPr>
        <w:t xml:space="preserve">Type) và Nhóm Tuổi (Age_Band_of_Casualty) theo các năm. </w:t>
      </w:r>
    </w:p>
    <w:p w14:paraId="5190D6CC" w14:textId="752B9642" w:rsidR="00485150" w:rsidRPr="0053242C" w:rsidRDefault="00617757" w:rsidP="004806B6">
      <w:pPr>
        <w:pStyle w:val="ListParagraph"/>
        <w:spacing w:afterLines="120" w:after="288"/>
        <w:rPr>
          <w:rFonts w:ascii="Times New Roman" w:hAnsi="Times New Roman" w:cs="Times New Roman"/>
          <w:b/>
        </w:rPr>
      </w:pPr>
      <w:r w:rsidRPr="0053242C">
        <w:rPr>
          <w:rFonts w:ascii="Times New Roman" w:hAnsi="Times New Roman" w:cs="Times New Roman"/>
          <w:b/>
          <w:bCs/>
        </w:rPr>
        <w:t>Bảng tham khảo:</w:t>
      </w:r>
    </w:p>
    <w:p w14:paraId="3AFB391F" w14:textId="77777777" w:rsidR="000A1C5B" w:rsidRPr="0053242C" w:rsidRDefault="000A1C5B" w:rsidP="004806B6">
      <w:pPr>
        <w:pStyle w:val="ListParagraph"/>
        <w:spacing w:afterLines="120" w:after="288"/>
        <w:rPr>
          <w:rFonts w:ascii="Times New Roman" w:hAnsi="Times New Roman" w:cs="Times New Roman"/>
          <w:b/>
          <w:bCs/>
        </w:rPr>
      </w:pPr>
    </w:p>
    <w:p w14:paraId="552542F3" w14:textId="12BE6990" w:rsidR="000A1C5B" w:rsidRPr="0053242C" w:rsidRDefault="000A1C5B" w:rsidP="0059368B">
      <w:pPr>
        <w:pStyle w:val="ListParagraph"/>
        <w:numPr>
          <w:ilvl w:val="0"/>
          <w:numId w:val="10"/>
        </w:numPr>
        <w:spacing w:afterLines="120" w:after="288"/>
        <w:rPr>
          <w:rFonts w:ascii="Times New Roman" w:hAnsi="Times New Roman" w:cs="Times New Roman"/>
        </w:rPr>
      </w:pPr>
      <w:r w:rsidRPr="0053242C">
        <w:rPr>
          <w:rFonts w:ascii="Times New Roman" w:hAnsi="Times New Roman" w:cs="Times New Roman"/>
          <w:b/>
          <w:bCs/>
        </w:rPr>
        <w:t>Cách 1:</w:t>
      </w:r>
    </w:p>
    <w:p w14:paraId="3C8D3796"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676FDBDB" wp14:editId="49524377">
            <wp:extent cx="5943600" cy="2832100"/>
            <wp:effectExtent l="0" t="0" r="0" b="0"/>
            <wp:docPr id="27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0"/>
                    <a:srcRect/>
                    <a:stretch>
                      <a:fillRect/>
                    </a:stretch>
                  </pic:blipFill>
                  <pic:spPr>
                    <a:xfrm>
                      <a:off x="0" y="0"/>
                      <a:ext cx="5943600" cy="2832100"/>
                    </a:xfrm>
                    <a:prstGeom prst="rect">
                      <a:avLst/>
                    </a:prstGeom>
                    <a:ln/>
                  </pic:spPr>
                </pic:pic>
              </a:graphicData>
            </a:graphic>
          </wp:inline>
        </w:drawing>
      </w:r>
    </w:p>
    <w:p w14:paraId="109A496A"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73F2FD13" wp14:editId="4BE3C1BB">
            <wp:extent cx="5943600" cy="4229100"/>
            <wp:effectExtent l="0" t="0" r="0" b="0"/>
            <wp:docPr id="25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1"/>
                    <a:srcRect/>
                    <a:stretch>
                      <a:fillRect/>
                    </a:stretch>
                  </pic:blipFill>
                  <pic:spPr>
                    <a:xfrm>
                      <a:off x="0" y="0"/>
                      <a:ext cx="5943600" cy="4229100"/>
                    </a:xfrm>
                    <a:prstGeom prst="rect">
                      <a:avLst/>
                    </a:prstGeom>
                    <a:ln/>
                  </pic:spPr>
                </pic:pic>
              </a:graphicData>
            </a:graphic>
          </wp:inline>
        </w:drawing>
      </w:r>
    </w:p>
    <w:p w14:paraId="2CC4F4B9" w14:textId="2DE1B1DB" w:rsidR="000A1C5B" w:rsidRPr="0053242C" w:rsidRDefault="000A1C5B" w:rsidP="0059368B">
      <w:pPr>
        <w:pStyle w:val="ListParagraph"/>
        <w:numPr>
          <w:ilvl w:val="0"/>
          <w:numId w:val="10"/>
        </w:numPr>
        <w:spacing w:afterLines="120" w:after="288"/>
        <w:rPr>
          <w:rFonts w:ascii="Times New Roman" w:hAnsi="Times New Roman" w:cs="Times New Roman"/>
          <w:b/>
          <w:bCs/>
        </w:rPr>
      </w:pPr>
      <w:r w:rsidRPr="0053242C">
        <w:rPr>
          <w:rFonts w:ascii="Times New Roman" w:hAnsi="Times New Roman" w:cs="Times New Roman"/>
          <w:b/>
          <w:bCs/>
        </w:rPr>
        <w:t>Cách 2:</w:t>
      </w:r>
    </w:p>
    <w:p w14:paraId="08C54715" w14:textId="77777777" w:rsidR="000A1C5B" w:rsidRPr="0053242C" w:rsidRDefault="00617757" w:rsidP="008C6C5E">
      <w:pPr>
        <w:spacing w:afterLines="120" w:after="288"/>
        <w:rPr>
          <w:rFonts w:ascii="Times New Roman" w:hAnsi="Times New Roman" w:cs="Times New Roman"/>
          <w:noProof/>
        </w:rPr>
      </w:pPr>
      <w:r w:rsidRPr="0053242C">
        <w:rPr>
          <w:rFonts w:ascii="Times New Roman" w:hAnsi="Times New Roman" w:cs="Times New Roman"/>
          <w:noProof/>
        </w:rPr>
        <w:drawing>
          <wp:inline distT="114300" distB="114300" distL="114300" distR="114300" wp14:anchorId="7B8BF846" wp14:editId="43C0915C">
            <wp:extent cx="5943600" cy="2832100"/>
            <wp:effectExtent l="0" t="0" r="0" b="0"/>
            <wp:docPr id="2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2"/>
                    <a:srcRect/>
                    <a:stretch>
                      <a:fillRect/>
                    </a:stretch>
                  </pic:blipFill>
                  <pic:spPr>
                    <a:xfrm>
                      <a:off x="0" y="0"/>
                      <a:ext cx="5943600" cy="2832100"/>
                    </a:xfrm>
                    <a:prstGeom prst="rect">
                      <a:avLst/>
                    </a:prstGeom>
                    <a:ln/>
                  </pic:spPr>
                </pic:pic>
              </a:graphicData>
            </a:graphic>
          </wp:inline>
        </w:drawing>
      </w:r>
    </w:p>
    <w:p w14:paraId="09FF2BC5" w14:textId="683307F6"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2AEBAFFD" wp14:editId="2ECB5268">
            <wp:extent cx="5943600" cy="3022600"/>
            <wp:effectExtent l="0" t="0" r="0" b="0"/>
            <wp:docPr id="29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3"/>
                    <a:srcRect/>
                    <a:stretch>
                      <a:fillRect/>
                    </a:stretch>
                  </pic:blipFill>
                  <pic:spPr>
                    <a:xfrm>
                      <a:off x="0" y="0"/>
                      <a:ext cx="5943600" cy="3022600"/>
                    </a:xfrm>
                    <a:prstGeom prst="rect">
                      <a:avLst/>
                    </a:prstGeom>
                    <a:ln/>
                  </pic:spPr>
                </pic:pic>
              </a:graphicData>
            </a:graphic>
          </wp:inline>
        </w:drawing>
      </w:r>
    </w:p>
    <w:p w14:paraId="721F481D" w14:textId="7FF2C83B" w:rsidR="000A1C5B" w:rsidRPr="0053242C" w:rsidRDefault="000A1C5B" w:rsidP="0059368B">
      <w:pPr>
        <w:pStyle w:val="ListParagraph"/>
        <w:numPr>
          <w:ilvl w:val="0"/>
          <w:numId w:val="24"/>
        </w:numPr>
        <w:spacing w:afterLines="120" w:after="288"/>
        <w:rPr>
          <w:rFonts w:ascii="Times New Roman" w:hAnsi="Times New Roman" w:cs="Times New Roman"/>
          <w:b/>
          <w:bCs/>
        </w:rPr>
      </w:pPr>
      <w:r w:rsidRPr="0053242C">
        <w:rPr>
          <w:rFonts w:ascii="Times New Roman" w:hAnsi="Times New Roman" w:cs="Times New Roman"/>
          <w:b/>
          <w:bCs/>
        </w:rPr>
        <w:t>Nhận xét:</w:t>
      </w:r>
    </w:p>
    <w:p w14:paraId="64372F5B" w14:textId="77777777" w:rsidR="000A1C5B" w:rsidRPr="0053242C" w:rsidRDefault="000A1C5B" w:rsidP="000A1C5B">
      <w:pPr>
        <w:pStyle w:val="ListParagraph"/>
        <w:spacing w:afterLines="120" w:after="288"/>
        <w:ind w:left="1440"/>
        <w:rPr>
          <w:rFonts w:ascii="Times New Roman" w:hAnsi="Times New Roman" w:cs="Times New Roman"/>
          <w:b/>
          <w:bCs/>
        </w:rPr>
      </w:pPr>
    </w:p>
    <w:p w14:paraId="1E653966" w14:textId="47AD5350" w:rsidR="00F169F2" w:rsidRPr="0053242C" w:rsidRDefault="00F169F2" w:rsidP="0059368B">
      <w:pPr>
        <w:pStyle w:val="Heading2"/>
        <w:numPr>
          <w:ilvl w:val="0"/>
          <w:numId w:val="23"/>
        </w:numPr>
        <w:rPr>
          <w:rFonts w:ascii="Times New Roman" w:hAnsi="Times New Roman" w:cs="Times New Roman"/>
        </w:rPr>
      </w:pPr>
      <w:bookmarkStart w:id="113" w:name="_Toc92844780"/>
      <w:r w:rsidRPr="0053242C">
        <w:rPr>
          <w:rFonts w:ascii="Times New Roman" w:hAnsi="Times New Roman" w:cs="Times New Roman"/>
        </w:rPr>
        <w:t xml:space="preserve">Câu </w:t>
      </w:r>
      <w:r w:rsidR="000A1C5B" w:rsidRPr="0053242C">
        <w:rPr>
          <w:rFonts w:ascii="Times New Roman" w:hAnsi="Times New Roman" w:cs="Times New Roman"/>
        </w:rPr>
        <w:t>4</w:t>
      </w:r>
      <w:r w:rsidRPr="0053242C">
        <w:rPr>
          <w:rFonts w:ascii="Times New Roman" w:hAnsi="Times New Roman" w:cs="Times New Roman"/>
        </w:rPr>
        <w:t>:</w:t>
      </w:r>
      <w:bookmarkEnd w:id="113"/>
      <w:r w:rsidR="000A1C5B" w:rsidRPr="0053242C">
        <w:rPr>
          <w:rFonts w:ascii="Times New Roman" w:hAnsi="Times New Roman" w:cs="Times New Roman"/>
        </w:rPr>
        <w:t xml:space="preserve"> </w:t>
      </w:r>
    </w:p>
    <w:p w14:paraId="45B7CFF1" w14:textId="3D8365D3" w:rsidR="00485150" w:rsidRPr="0053242C" w:rsidRDefault="00617757" w:rsidP="00F169F2">
      <w:pPr>
        <w:spacing w:afterLines="120" w:after="288"/>
        <w:rPr>
          <w:rFonts w:ascii="Times New Roman" w:hAnsi="Times New Roman" w:cs="Times New Roman"/>
          <w:b/>
          <w:bCs/>
        </w:rPr>
      </w:pPr>
      <w:r w:rsidRPr="0053242C">
        <w:rPr>
          <w:rFonts w:ascii="Times New Roman" w:hAnsi="Times New Roman" w:cs="Times New Roman"/>
          <w:b/>
          <w:bCs/>
        </w:rPr>
        <w:t>Thống kê số lượng TNGT theo Mức Độ Nghiêm Trọng và Thời Điểm TrongNgày (Morning: 5am-12pm, Afternoon: 12pm-5pm, Evening: 5pm-9pm, Night:</w:t>
      </w:r>
      <w:r w:rsidR="00A421DB" w:rsidRPr="0053242C">
        <w:rPr>
          <w:rFonts w:ascii="Times New Roman" w:hAnsi="Times New Roman" w:cs="Times New Roman"/>
          <w:b/>
          <w:bCs/>
        </w:rPr>
        <w:t xml:space="preserve"> </w:t>
      </w:r>
      <w:r w:rsidRPr="0053242C">
        <w:rPr>
          <w:rFonts w:ascii="Times New Roman" w:hAnsi="Times New Roman" w:cs="Times New Roman"/>
          <w:b/>
          <w:bCs/>
        </w:rPr>
        <w:t>9pm-5am) trong các năm.</w:t>
      </w:r>
      <w:r w:rsidR="000A1C5B" w:rsidRPr="0053242C">
        <w:rPr>
          <w:rFonts w:ascii="Times New Roman" w:hAnsi="Times New Roman" w:cs="Times New Roman"/>
          <w:b/>
          <w:bCs/>
        </w:rPr>
        <w:t xml:space="preserve">   (LÀM CÙNG CÂU 5)</w:t>
      </w:r>
    </w:p>
    <w:p w14:paraId="221460BD" w14:textId="77777777" w:rsidR="00F169F2" w:rsidRPr="0053242C" w:rsidRDefault="00F169F2" w:rsidP="0059368B">
      <w:pPr>
        <w:pStyle w:val="Heading2"/>
        <w:numPr>
          <w:ilvl w:val="0"/>
          <w:numId w:val="23"/>
        </w:numPr>
        <w:rPr>
          <w:rFonts w:ascii="Times New Roman" w:hAnsi="Times New Roman" w:cs="Times New Roman"/>
        </w:rPr>
      </w:pPr>
      <w:bookmarkStart w:id="114" w:name="_Toc92844781"/>
      <w:r w:rsidRPr="0053242C">
        <w:rPr>
          <w:rFonts w:ascii="Times New Roman" w:hAnsi="Times New Roman" w:cs="Times New Roman"/>
        </w:rPr>
        <w:t xml:space="preserve">Câu </w:t>
      </w:r>
      <w:r w:rsidR="00FD0EE7" w:rsidRPr="0053242C">
        <w:rPr>
          <w:rFonts w:ascii="Times New Roman" w:hAnsi="Times New Roman" w:cs="Times New Roman"/>
        </w:rPr>
        <w:t>5</w:t>
      </w:r>
      <w:bookmarkEnd w:id="114"/>
    </w:p>
    <w:p w14:paraId="72BD8D73" w14:textId="0BA05CCA" w:rsidR="00485150" w:rsidRPr="0053242C" w:rsidRDefault="00617757" w:rsidP="00F169F2">
      <w:pPr>
        <w:spacing w:afterLines="120" w:after="288"/>
        <w:rPr>
          <w:rFonts w:ascii="Times New Roman" w:hAnsi="Times New Roman" w:cs="Times New Roman"/>
          <w:b/>
          <w:bCs/>
        </w:rPr>
      </w:pPr>
      <w:r w:rsidRPr="0053242C">
        <w:rPr>
          <w:rFonts w:ascii="Times New Roman" w:hAnsi="Times New Roman" w:cs="Times New Roman"/>
          <w:b/>
          <w:bCs/>
        </w:rPr>
        <w:t>Thống kê số lượng TNGT theo Mức Độ Nghiêm Trọng, Vùng</w:t>
      </w:r>
      <w:r w:rsidR="00A421DB" w:rsidRPr="0053242C">
        <w:rPr>
          <w:rFonts w:ascii="Times New Roman" w:hAnsi="Times New Roman" w:cs="Times New Roman"/>
          <w:b/>
          <w:bCs/>
        </w:rPr>
        <w:t xml:space="preserve"> </w:t>
      </w:r>
      <w:r w:rsidRPr="0053242C">
        <w:rPr>
          <w:rFonts w:ascii="Times New Roman" w:hAnsi="Times New Roman" w:cs="Times New Roman"/>
          <w:b/>
          <w:bCs/>
        </w:rPr>
        <w:t>(Urban_or_Rural_Area), và Kiểu Đường (Road Type) trong các năm.</w:t>
      </w:r>
    </w:p>
    <w:p w14:paraId="6CE876DA"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49251CEC" wp14:editId="2FD36BF7">
            <wp:extent cx="5943600" cy="2755900"/>
            <wp:effectExtent l="0" t="0" r="0" b="0"/>
            <wp:docPr id="32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74"/>
                    <a:srcRect/>
                    <a:stretch>
                      <a:fillRect/>
                    </a:stretch>
                  </pic:blipFill>
                  <pic:spPr>
                    <a:xfrm>
                      <a:off x="0" y="0"/>
                      <a:ext cx="5943600" cy="2755900"/>
                    </a:xfrm>
                    <a:prstGeom prst="rect">
                      <a:avLst/>
                    </a:prstGeom>
                    <a:ln/>
                  </pic:spPr>
                </pic:pic>
              </a:graphicData>
            </a:graphic>
          </wp:inline>
        </w:drawing>
      </w:r>
    </w:p>
    <w:p w14:paraId="2D246FA0" w14:textId="5E4C895E"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5CE1C197" wp14:editId="5BCC960B">
            <wp:extent cx="5943600" cy="3213100"/>
            <wp:effectExtent l="0" t="0" r="0" b="0"/>
            <wp:docPr id="2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5"/>
                    <a:srcRect/>
                    <a:stretch>
                      <a:fillRect/>
                    </a:stretch>
                  </pic:blipFill>
                  <pic:spPr>
                    <a:xfrm>
                      <a:off x="0" y="0"/>
                      <a:ext cx="5943600" cy="3213100"/>
                    </a:xfrm>
                    <a:prstGeom prst="rect">
                      <a:avLst/>
                    </a:prstGeom>
                    <a:ln/>
                  </pic:spPr>
                </pic:pic>
              </a:graphicData>
            </a:graphic>
          </wp:inline>
        </w:drawing>
      </w:r>
    </w:p>
    <w:p w14:paraId="30D2F3FD" w14:textId="2C303C91" w:rsidR="00920C94" w:rsidRPr="0053242C" w:rsidRDefault="00920C94" w:rsidP="008C6C5E">
      <w:pPr>
        <w:spacing w:afterLines="120" w:after="288"/>
        <w:rPr>
          <w:rFonts w:ascii="Times New Roman" w:hAnsi="Times New Roman" w:cs="Times New Roman"/>
          <w:b/>
          <w:bCs/>
        </w:rPr>
      </w:pPr>
      <w:r w:rsidRPr="0053242C">
        <w:rPr>
          <w:rFonts w:ascii="Times New Roman" w:hAnsi="Times New Roman" w:cs="Times New Roman"/>
          <w:b/>
          <w:bCs/>
        </w:rPr>
        <w:t>Nhận xét:</w:t>
      </w:r>
    </w:p>
    <w:p w14:paraId="2B12B6C8" w14:textId="2422408D" w:rsidR="00920C94" w:rsidRPr="0053242C" w:rsidRDefault="00E003BF" w:rsidP="007A09A2">
      <w:pPr>
        <w:pStyle w:val="ListParagraph"/>
        <w:numPr>
          <w:ilvl w:val="0"/>
          <w:numId w:val="25"/>
        </w:numPr>
        <w:spacing w:afterLines="120" w:after="288"/>
        <w:rPr>
          <w:rFonts w:ascii="Times New Roman" w:hAnsi="Times New Roman" w:cs="Times New Roman"/>
        </w:rPr>
      </w:pPr>
      <w:r w:rsidRPr="0053242C">
        <w:rPr>
          <w:rFonts w:ascii="Times New Roman" w:hAnsi="Times New Roman" w:cs="Times New Roman"/>
        </w:rPr>
        <w:t>Số lượng TNGT năm 2013 là thấp nhất về cả tổng</w:t>
      </w:r>
      <w:r w:rsidR="006D451C" w:rsidRPr="0053242C">
        <w:rPr>
          <w:rFonts w:ascii="Times New Roman" w:hAnsi="Times New Roman" w:cs="Times New Roman"/>
        </w:rPr>
        <w:t xml:space="preserve"> các thời điểm trong ngày và từng thời điểm</w:t>
      </w:r>
    </w:p>
    <w:p w14:paraId="3A12F2E2" w14:textId="2413604A" w:rsidR="006D451C" w:rsidRPr="0053242C" w:rsidRDefault="007B025A" w:rsidP="007A09A2">
      <w:pPr>
        <w:pStyle w:val="ListParagraph"/>
        <w:numPr>
          <w:ilvl w:val="0"/>
          <w:numId w:val="25"/>
        </w:numPr>
        <w:spacing w:afterLines="120" w:after="288"/>
        <w:rPr>
          <w:rFonts w:ascii="Times New Roman" w:hAnsi="Times New Roman" w:cs="Times New Roman"/>
        </w:rPr>
      </w:pPr>
      <w:r w:rsidRPr="0053242C">
        <w:rPr>
          <w:rFonts w:ascii="Times New Roman" w:hAnsi="Times New Roman" w:cs="Times New Roman"/>
        </w:rPr>
        <w:t>Số lượng TNGT</w:t>
      </w:r>
      <w:r w:rsidR="005F6758" w:rsidRPr="0053242C">
        <w:rPr>
          <w:rFonts w:ascii="Times New Roman" w:hAnsi="Times New Roman" w:cs="Times New Roman"/>
        </w:rPr>
        <w:t xml:space="preserve"> các năm của loại đường</w:t>
      </w:r>
      <w:r w:rsidR="00234B11" w:rsidRPr="0053242C">
        <w:rPr>
          <w:rFonts w:ascii="Times New Roman" w:hAnsi="Times New Roman" w:cs="Times New Roman"/>
        </w:rPr>
        <w:t xml:space="preserve"> sin</w:t>
      </w:r>
      <w:r w:rsidR="00755A82" w:rsidRPr="0053242C">
        <w:rPr>
          <w:rFonts w:ascii="Times New Roman" w:hAnsi="Times New Roman" w:cs="Times New Roman"/>
        </w:rPr>
        <w:t>gle carriageway</w:t>
      </w:r>
      <w:r w:rsidR="00A84262" w:rsidRPr="0053242C">
        <w:rPr>
          <w:rFonts w:ascii="Times New Roman" w:hAnsi="Times New Roman" w:cs="Times New Roman"/>
        </w:rPr>
        <w:t xml:space="preserve"> chiếm nhiều nhất và gấp rất nhiều lần các loại khác, </w:t>
      </w:r>
      <w:r w:rsidR="000A3E25" w:rsidRPr="0053242C">
        <w:rPr>
          <w:rFonts w:ascii="Times New Roman" w:hAnsi="Times New Roman" w:cs="Times New Roman"/>
        </w:rPr>
        <w:t>trong tất cả năm</w:t>
      </w:r>
    </w:p>
    <w:p w14:paraId="3BDFBC73" w14:textId="4A5CBC2C" w:rsidR="000A3E25" w:rsidRPr="0053242C" w:rsidRDefault="00953E14" w:rsidP="00FA34D6">
      <w:pPr>
        <w:pStyle w:val="ListParagraph"/>
        <w:numPr>
          <w:ilvl w:val="0"/>
          <w:numId w:val="25"/>
        </w:numPr>
        <w:spacing w:afterLines="120" w:after="288"/>
        <w:rPr>
          <w:rFonts w:ascii="Times New Roman" w:hAnsi="Times New Roman" w:cs="Times New Roman"/>
        </w:rPr>
      </w:pPr>
      <w:r w:rsidRPr="0053242C">
        <w:rPr>
          <w:rFonts w:ascii="Times New Roman" w:hAnsi="Times New Roman" w:cs="Times New Roman"/>
        </w:rPr>
        <w:t>Số lượng TNGT các năm của Urban luôn nhiều hơn Rural</w:t>
      </w:r>
    </w:p>
    <w:p w14:paraId="12919695" w14:textId="764A8035" w:rsidR="006D451C" w:rsidRPr="0053242C" w:rsidRDefault="006D451C" w:rsidP="008C6C5E">
      <w:pPr>
        <w:spacing w:afterLines="120" w:after="288"/>
        <w:rPr>
          <w:rFonts w:ascii="Times New Roman" w:hAnsi="Times New Roman" w:cs="Times New Roman"/>
        </w:rPr>
      </w:pPr>
      <w:r w:rsidRPr="0053242C">
        <w:rPr>
          <w:rFonts w:ascii="Times New Roman" w:hAnsi="Times New Roman" w:cs="Times New Roman"/>
        </w:rPr>
        <w:lastRenderedPageBreak/>
        <w:tab/>
      </w:r>
    </w:p>
    <w:p w14:paraId="76CBC68A" w14:textId="47BDBFA9" w:rsidR="006E4BC5" w:rsidRPr="0053242C" w:rsidRDefault="006E4BC5" w:rsidP="0059368B">
      <w:pPr>
        <w:pStyle w:val="Heading2"/>
        <w:numPr>
          <w:ilvl w:val="0"/>
          <w:numId w:val="23"/>
        </w:numPr>
        <w:rPr>
          <w:rFonts w:ascii="Times New Roman" w:hAnsi="Times New Roman" w:cs="Times New Roman"/>
        </w:rPr>
      </w:pPr>
      <w:bookmarkStart w:id="115" w:name="_Toc92844782"/>
      <w:r w:rsidRPr="0053242C">
        <w:rPr>
          <w:rFonts w:ascii="Times New Roman" w:hAnsi="Times New Roman" w:cs="Times New Roman"/>
        </w:rPr>
        <w:t>Câu 6:</w:t>
      </w:r>
      <w:bookmarkEnd w:id="115"/>
    </w:p>
    <w:p w14:paraId="13735172" w14:textId="0D3F845B" w:rsidR="00485150" w:rsidRPr="0053242C" w:rsidRDefault="00617757" w:rsidP="006E4BC5">
      <w:pPr>
        <w:pStyle w:val="ListParagraph"/>
        <w:spacing w:afterLines="120" w:after="288"/>
        <w:rPr>
          <w:rFonts w:ascii="Times New Roman" w:hAnsi="Times New Roman" w:cs="Times New Roman"/>
          <w:b/>
          <w:bCs/>
        </w:rPr>
      </w:pPr>
      <w:r w:rsidRPr="0053242C">
        <w:rPr>
          <w:rFonts w:ascii="Times New Roman" w:hAnsi="Times New Roman" w:cs="Times New Roman"/>
          <w:b/>
          <w:bCs/>
        </w:rPr>
        <w:t>Thống kê số lượng nạn nhân theo Mức Độ Nghiêm Trọng, Loại Nạn Nhân</w:t>
      </w:r>
      <w:r w:rsidR="008B6C4D" w:rsidRPr="0053242C">
        <w:rPr>
          <w:rFonts w:ascii="Times New Roman" w:hAnsi="Times New Roman" w:cs="Times New Roman"/>
          <w:b/>
          <w:bCs/>
        </w:rPr>
        <w:t xml:space="preserve"> </w:t>
      </w:r>
      <w:r w:rsidRPr="0053242C">
        <w:rPr>
          <w:rFonts w:ascii="Times New Roman" w:hAnsi="Times New Roman" w:cs="Times New Roman"/>
          <w:b/>
          <w:bCs/>
        </w:rPr>
        <w:t>(Casualty Type) và Độ Tuổi trong các năm, Độ Tuổi được định nghĩa như sau:</w:t>
      </w:r>
    </w:p>
    <w:p w14:paraId="4A083EBB" w14:textId="77777777" w:rsidR="00485150" w:rsidRPr="0053242C" w:rsidRDefault="00617757" w:rsidP="00FD0EE7">
      <w:pPr>
        <w:spacing w:afterLines="120" w:after="288"/>
        <w:ind w:left="720"/>
        <w:rPr>
          <w:rFonts w:ascii="Times New Roman" w:hAnsi="Times New Roman" w:cs="Times New Roman"/>
        </w:rPr>
      </w:pPr>
      <w:r w:rsidRPr="0053242C">
        <w:rPr>
          <w:rFonts w:ascii="Times New Roman" w:hAnsi="Times New Roman" w:cs="Times New Roman"/>
        </w:rPr>
        <w:t>Children: 0-15</w:t>
      </w:r>
    </w:p>
    <w:p w14:paraId="395B6E3E" w14:textId="77777777" w:rsidR="00485150" w:rsidRPr="0053242C" w:rsidRDefault="00617757" w:rsidP="00FD0EE7">
      <w:pPr>
        <w:spacing w:afterLines="120" w:after="288"/>
        <w:ind w:left="720"/>
        <w:rPr>
          <w:rFonts w:ascii="Times New Roman" w:hAnsi="Times New Roman" w:cs="Times New Roman"/>
        </w:rPr>
      </w:pPr>
      <w:r w:rsidRPr="0053242C">
        <w:rPr>
          <w:rFonts w:ascii="Times New Roman" w:hAnsi="Times New Roman" w:cs="Times New Roman"/>
        </w:rPr>
        <w:t>Young adult: 0-17</w:t>
      </w:r>
    </w:p>
    <w:p w14:paraId="03A0FFFE" w14:textId="77777777" w:rsidR="00485150" w:rsidRPr="0053242C" w:rsidRDefault="00617757" w:rsidP="00FD0EE7">
      <w:pPr>
        <w:spacing w:afterLines="120" w:after="288"/>
        <w:ind w:left="720"/>
        <w:rPr>
          <w:rFonts w:ascii="Times New Roman" w:hAnsi="Times New Roman" w:cs="Times New Roman"/>
        </w:rPr>
      </w:pPr>
      <w:r w:rsidRPr="0053242C">
        <w:rPr>
          <w:rFonts w:ascii="Times New Roman" w:hAnsi="Times New Roman" w:cs="Times New Roman"/>
        </w:rPr>
        <w:t>Adult: 18-59</w:t>
      </w:r>
    </w:p>
    <w:p w14:paraId="528960FB" w14:textId="0C6DA843" w:rsidR="00485150" w:rsidRPr="0053242C" w:rsidRDefault="005E5D02" w:rsidP="0059368B">
      <w:pPr>
        <w:pStyle w:val="ListParagraph"/>
        <w:numPr>
          <w:ilvl w:val="0"/>
          <w:numId w:val="14"/>
        </w:numPr>
        <w:spacing w:afterLines="120" w:after="288"/>
        <w:rPr>
          <w:rFonts w:ascii="Times New Roman" w:hAnsi="Times New Roman" w:cs="Times New Roman"/>
        </w:rPr>
      </w:pPr>
      <w:r w:rsidRPr="0053242C">
        <w:rPr>
          <w:rFonts w:ascii="Times New Roman" w:hAnsi="Times New Roman" w:cs="Times New Roman"/>
        </w:rPr>
        <w:t>a</w:t>
      </w:r>
      <w:r w:rsidR="00617757" w:rsidRPr="0053242C">
        <w:rPr>
          <w:rFonts w:ascii="Times New Roman" w:hAnsi="Times New Roman" w:cs="Times New Roman"/>
        </w:rPr>
        <w:t>nd over: 60-...</w:t>
      </w:r>
    </w:p>
    <w:p w14:paraId="7B5A4F60"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0ED65D9F" wp14:editId="50D242E6">
            <wp:extent cx="5943600" cy="3289300"/>
            <wp:effectExtent l="0" t="0" r="0" b="0"/>
            <wp:docPr id="1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6"/>
                    <a:srcRect/>
                    <a:stretch>
                      <a:fillRect/>
                    </a:stretch>
                  </pic:blipFill>
                  <pic:spPr>
                    <a:xfrm>
                      <a:off x="0" y="0"/>
                      <a:ext cx="5943600" cy="3289300"/>
                    </a:xfrm>
                    <a:prstGeom prst="rect">
                      <a:avLst/>
                    </a:prstGeom>
                    <a:ln/>
                  </pic:spPr>
                </pic:pic>
              </a:graphicData>
            </a:graphic>
          </wp:inline>
        </w:drawing>
      </w:r>
    </w:p>
    <w:p w14:paraId="52A4200B"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2D5D5CDA" wp14:editId="71BFF53A">
            <wp:extent cx="5943600" cy="2844800"/>
            <wp:effectExtent l="0" t="0" r="0" b="0"/>
            <wp:docPr id="27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7"/>
                    <a:srcRect/>
                    <a:stretch>
                      <a:fillRect/>
                    </a:stretch>
                  </pic:blipFill>
                  <pic:spPr>
                    <a:xfrm>
                      <a:off x="0" y="0"/>
                      <a:ext cx="5943600" cy="2844800"/>
                    </a:xfrm>
                    <a:prstGeom prst="rect">
                      <a:avLst/>
                    </a:prstGeom>
                    <a:ln/>
                  </pic:spPr>
                </pic:pic>
              </a:graphicData>
            </a:graphic>
          </wp:inline>
        </w:drawing>
      </w:r>
    </w:p>
    <w:p w14:paraId="02C7E192" w14:textId="35BC126C" w:rsidR="006E4BC5" w:rsidRPr="0053242C" w:rsidRDefault="00CB2FFD" w:rsidP="0059368B">
      <w:pPr>
        <w:pStyle w:val="Heading2"/>
        <w:numPr>
          <w:ilvl w:val="0"/>
          <w:numId w:val="23"/>
        </w:numPr>
        <w:rPr>
          <w:rFonts w:ascii="Times New Roman" w:hAnsi="Times New Roman" w:cs="Times New Roman"/>
        </w:rPr>
      </w:pPr>
      <w:bookmarkStart w:id="116" w:name="_Toc92844783"/>
      <w:r w:rsidRPr="0053242C">
        <w:rPr>
          <w:rFonts w:ascii="Times New Roman" w:hAnsi="Times New Roman" w:cs="Times New Roman"/>
        </w:rPr>
        <w:t>Câu 7:</w:t>
      </w:r>
      <w:bookmarkEnd w:id="116"/>
    </w:p>
    <w:p w14:paraId="0477AA0A" w14:textId="6A621307" w:rsidR="00485150" w:rsidRPr="0053242C" w:rsidRDefault="00617757" w:rsidP="00CB2FFD">
      <w:pPr>
        <w:pStyle w:val="ListParagraph"/>
        <w:spacing w:afterLines="120" w:after="288"/>
        <w:rPr>
          <w:rFonts w:ascii="Times New Roman" w:hAnsi="Times New Roman" w:cs="Times New Roman"/>
        </w:rPr>
      </w:pPr>
      <w:r w:rsidRPr="0053242C">
        <w:rPr>
          <w:rFonts w:ascii="Times New Roman" w:hAnsi="Times New Roman" w:cs="Times New Roman"/>
          <w:b/>
          <w:bCs/>
        </w:rPr>
        <w:t>Tổng hợp số lượng tai nạn theo Mục Đích Hành Trình (Journey Purpose) và</w:t>
      </w:r>
      <w:r w:rsidR="003C3BA6" w:rsidRPr="0053242C">
        <w:rPr>
          <w:rFonts w:ascii="Times New Roman" w:hAnsi="Times New Roman" w:cs="Times New Roman"/>
          <w:b/>
          <w:bCs/>
        </w:rPr>
        <w:t xml:space="preserve"> </w:t>
      </w:r>
      <w:r w:rsidRPr="0053242C">
        <w:rPr>
          <w:rFonts w:ascii="Times New Roman" w:hAnsi="Times New Roman" w:cs="Times New Roman"/>
          <w:b/>
          <w:bCs/>
        </w:rPr>
        <w:t>Loại Phương Tiện (Vehicle_Type).</w:t>
      </w:r>
      <w:r w:rsidRPr="0053242C">
        <w:rPr>
          <w:rFonts w:ascii="Times New Roman" w:hAnsi="Times New Roman" w:cs="Times New Roman"/>
        </w:rPr>
        <w:t xml:space="preserve"> </w:t>
      </w:r>
    </w:p>
    <w:p w14:paraId="7DC2F51B" w14:textId="2E551D3C"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drawing>
          <wp:inline distT="114300" distB="114300" distL="114300" distR="114300" wp14:anchorId="525E43F2" wp14:editId="05618671">
            <wp:extent cx="5943600" cy="2781300"/>
            <wp:effectExtent l="0" t="0" r="0" b="0"/>
            <wp:docPr id="24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8"/>
                    <a:srcRect/>
                    <a:stretch>
                      <a:fillRect/>
                    </a:stretch>
                  </pic:blipFill>
                  <pic:spPr>
                    <a:xfrm>
                      <a:off x="0" y="0"/>
                      <a:ext cx="5943600" cy="2781300"/>
                    </a:xfrm>
                    <a:prstGeom prst="rect">
                      <a:avLst/>
                    </a:prstGeom>
                    <a:ln/>
                  </pic:spPr>
                </pic:pic>
              </a:graphicData>
            </a:graphic>
          </wp:inline>
        </w:drawing>
      </w:r>
    </w:p>
    <w:p w14:paraId="2233AE89" w14:textId="09E065E6" w:rsidR="00321DD9" w:rsidRPr="0053242C" w:rsidRDefault="00321DD9"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0" distB="0" distL="0" distR="0" wp14:anchorId="00B1D79D" wp14:editId="3C87CA70">
            <wp:extent cx="5943600" cy="3212465"/>
            <wp:effectExtent l="0" t="0" r="0" b="6985"/>
            <wp:docPr id="14" name="Picture 14"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79">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14:paraId="65C2FCBD" w14:textId="77777777" w:rsidR="00CB2FFD" w:rsidRPr="0053242C" w:rsidRDefault="00CB2FFD" w:rsidP="0059368B">
      <w:pPr>
        <w:pStyle w:val="Heading2"/>
        <w:numPr>
          <w:ilvl w:val="0"/>
          <w:numId w:val="23"/>
        </w:numPr>
        <w:rPr>
          <w:rFonts w:ascii="Times New Roman" w:hAnsi="Times New Roman" w:cs="Times New Roman"/>
        </w:rPr>
      </w:pPr>
      <w:bookmarkStart w:id="117" w:name="_Toc92844784"/>
      <w:r w:rsidRPr="0053242C">
        <w:rPr>
          <w:rFonts w:ascii="Times New Roman" w:hAnsi="Times New Roman" w:cs="Times New Roman"/>
        </w:rPr>
        <w:t>Câu 8:</w:t>
      </w:r>
      <w:bookmarkEnd w:id="117"/>
    </w:p>
    <w:p w14:paraId="6EC0AC01" w14:textId="5764E18F" w:rsidR="00485150" w:rsidRPr="0053242C" w:rsidRDefault="00617757" w:rsidP="00CB2FFD">
      <w:pPr>
        <w:pStyle w:val="ListParagraph"/>
        <w:spacing w:afterLines="120" w:after="288"/>
        <w:rPr>
          <w:rFonts w:ascii="Times New Roman" w:hAnsi="Times New Roman" w:cs="Times New Roman"/>
          <w:b/>
          <w:bCs/>
        </w:rPr>
      </w:pPr>
      <w:r w:rsidRPr="0053242C">
        <w:rPr>
          <w:rFonts w:ascii="Times New Roman" w:hAnsi="Times New Roman" w:cs="Times New Roman"/>
          <w:b/>
          <w:bCs/>
        </w:rPr>
        <w:t>Tạo thêm thuộc tính Built-up Road trong table Accidients. Built-up Road có 2</w:t>
      </w:r>
      <w:r w:rsidR="003C3BA6" w:rsidRPr="0053242C">
        <w:rPr>
          <w:rFonts w:ascii="Times New Roman" w:hAnsi="Times New Roman" w:cs="Times New Roman"/>
          <w:b/>
          <w:bCs/>
        </w:rPr>
        <w:t xml:space="preserve"> </w:t>
      </w:r>
      <w:r w:rsidRPr="0053242C">
        <w:rPr>
          <w:rFonts w:ascii="Times New Roman" w:hAnsi="Times New Roman" w:cs="Times New Roman"/>
          <w:b/>
          <w:bCs/>
        </w:rPr>
        <w:t>giá trị:</w:t>
      </w:r>
    </w:p>
    <w:p w14:paraId="7093A4E3" w14:textId="77777777" w:rsidR="00485150" w:rsidRPr="0053242C" w:rsidRDefault="00617757" w:rsidP="00FD0EE7">
      <w:pPr>
        <w:spacing w:afterLines="120" w:after="288"/>
        <w:ind w:firstLine="720"/>
        <w:rPr>
          <w:rFonts w:ascii="Times New Roman" w:hAnsi="Times New Roman" w:cs="Times New Roman"/>
          <w:b/>
        </w:rPr>
      </w:pPr>
      <w:r w:rsidRPr="0053242C">
        <w:rPr>
          <w:rFonts w:ascii="Times New Roman" w:hAnsi="Times New Roman" w:cs="Times New Roman"/>
          <w:b/>
        </w:rPr>
        <w:t>Built-up road: Nếu tốc độ giới hạn (Speed Limit) dưới 50 mph</w:t>
      </w:r>
    </w:p>
    <w:p w14:paraId="6B29827C" w14:textId="77777777" w:rsidR="00485150" w:rsidRPr="0053242C" w:rsidRDefault="00617757" w:rsidP="00487116">
      <w:pPr>
        <w:spacing w:afterLines="120" w:after="288"/>
        <w:ind w:firstLine="720"/>
        <w:rPr>
          <w:rFonts w:ascii="Times New Roman" w:hAnsi="Times New Roman" w:cs="Times New Roman"/>
          <w:b/>
        </w:rPr>
      </w:pPr>
      <w:r w:rsidRPr="0053242C">
        <w:rPr>
          <w:rFonts w:ascii="Times New Roman" w:hAnsi="Times New Roman" w:cs="Times New Roman"/>
          <w:b/>
        </w:rPr>
        <w:t>Non Built-up road: Nếu tốc độ giới hạn từ 50 mph</w:t>
      </w:r>
    </w:p>
    <w:p w14:paraId="35A06C54" w14:textId="77777777" w:rsidR="00CB2FFD" w:rsidRPr="0053242C" w:rsidRDefault="00CB2FFD" w:rsidP="0059368B">
      <w:pPr>
        <w:pStyle w:val="Heading2"/>
        <w:numPr>
          <w:ilvl w:val="0"/>
          <w:numId w:val="23"/>
        </w:numPr>
        <w:rPr>
          <w:rFonts w:ascii="Times New Roman" w:hAnsi="Times New Roman" w:cs="Times New Roman"/>
        </w:rPr>
      </w:pPr>
      <w:bookmarkStart w:id="118" w:name="_Toc92844785"/>
      <w:r w:rsidRPr="0053242C">
        <w:rPr>
          <w:rFonts w:ascii="Times New Roman" w:hAnsi="Times New Roman" w:cs="Times New Roman"/>
        </w:rPr>
        <w:t>Câu 9:</w:t>
      </w:r>
      <w:bookmarkEnd w:id="118"/>
    </w:p>
    <w:p w14:paraId="6C611A71" w14:textId="1054C636" w:rsidR="00485150" w:rsidRPr="0053242C" w:rsidRDefault="00617757" w:rsidP="00CB2FFD">
      <w:pPr>
        <w:pStyle w:val="ListParagraph"/>
        <w:spacing w:afterLines="120" w:after="288"/>
        <w:rPr>
          <w:rFonts w:ascii="Times New Roman" w:hAnsi="Times New Roman" w:cs="Times New Roman"/>
          <w:b/>
          <w:bCs/>
        </w:rPr>
      </w:pPr>
      <w:r w:rsidRPr="0053242C">
        <w:rPr>
          <w:rFonts w:ascii="Times New Roman" w:hAnsi="Times New Roman" w:cs="Times New Roman"/>
          <w:b/>
          <w:bCs/>
        </w:rPr>
        <w:t>Thống kê số lượng tai nạn theo Mức Độ Nghiêm Trọng, Loại Phương Tiện</w:t>
      </w:r>
      <w:r w:rsidR="003C3BA6" w:rsidRPr="0053242C">
        <w:rPr>
          <w:rFonts w:ascii="Times New Roman" w:hAnsi="Times New Roman" w:cs="Times New Roman"/>
          <w:b/>
          <w:bCs/>
        </w:rPr>
        <w:t xml:space="preserve"> </w:t>
      </w:r>
      <w:r w:rsidRPr="0053242C">
        <w:rPr>
          <w:rFonts w:ascii="Times New Roman" w:hAnsi="Times New Roman" w:cs="Times New Roman"/>
          <w:b/>
          <w:bCs/>
        </w:rPr>
        <w:t>(Vehicle Type), Built-up Road trong các năm.</w:t>
      </w:r>
    </w:p>
    <w:p w14:paraId="64405CAE" w14:textId="77777777" w:rsidR="00485150" w:rsidRPr="0053242C" w:rsidRDefault="00617757" w:rsidP="008C6C5E">
      <w:pPr>
        <w:spacing w:afterLines="120" w:after="288"/>
        <w:rPr>
          <w:rFonts w:ascii="Times New Roman" w:hAnsi="Times New Roman" w:cs="Times New Roman"/>
        </w:rPr>
      </w:pPr>
      <w:r w:rsidRPr="0053242C">
        <w:rPr>
          <w:rFonts w:ascii="Times New Roman" w:hAnsi="Times New Roman" w:cs="Times New Roman"/>
          <w:noProof/>
        </w:rPr>
        <w:lastRenderedPageBreak/>
        <w:drawing>
          <wp:inline distT="114300" distB="114300" distL="114300" distR="114300" wp14:anchorId="096F4345" wp14:editId="0C74539C">
            <wp:extent cx="5943600" cy="3937000"/>
            <wp:effectExtent l="0" t="0" r="0" b="0"/>
            <wp:docPr id="2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0"/>
                    <a:srcRect/>
                    <a:stretch>
                      <a:fillRect/>
                    </a:stretch>
                  </pic:blipFill>
                  <pic:spPr>
                    <a:xfrm>
                      <a:off x="0" y="0"/>
                      <a:ext cx="5943600" cy="3937000"/>
                    </a:xfrm>
                    <a:prstGeom prst="rect">
                      <a:avLst/>
                    </a:prstGeom>
                    <a:ln/>
                  </pic:spPr>
                </pic:pic>
              </a:graphicData>
            </a:graphic>
          </wp:inline>
        </w:drawing>
      </w:r>
      <w:r w:rsidRPr="0053242C">
        <w:rPr>
          <w:rFonts w:ascii="Times New Roman" w:hAnsi="Times New Roman" w:cs="Times New Roman"/>
          <w:noProof/>
        </w:rPr>
        <w:drawing>
          <wp:inline distT="114300" distB="114300" distL="114300" distR="114300" wp14:anchorId="65B83B38" wp14:editId="67C4D258">
            <wp:extent cx="5943600" cy="2527300"/>
            <wp:effectExtent l="0" t="0" r="0" b="0"/>
            <wp:docPr id="1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1"/>
                    <a:srcRect/>
                    <a:stretch>
                      <a:fillRect/>
                    </a:stretch>
                  </pic:blipFill>
                  <pic:spPr>
                    <a:xfrm>
                      <a:off x="0" y="0"/>
                      <a:ext cx="5943600" cy="2527300"/>
                    </a:xfrm>
                    <a:prstGeom prst="rect">
                      <a:avLst/>
                    </a:prstGeom>
                    <a:ln/>
                  </pic:spPr>
                </pic:pic>
              </a:graphicData>
            </a:graphic>
          </wp:inline>
        </w:drawing>
      </w:r>
    </w:p>
    <w:p w14:paraId="6DC5C4A3" w14:textId="1F673A5B" w:rsidR="00A67B9A" w:rsidRPr="0053242C" w:rsidRDefault="00A67B9A">
      <w:pPr>
        <w:rPr>
          <w:rFonts w:ascii="Times New Roman" w:hAnsi="Times New Roman" w:cs="Times New Roman"/>
        </w:rPr>
      </w:pPr>
      <w:r w:rsidRPr="0053242C">
        <w:rPr>
          <w:rFonts w:ascii="Times New Roman" w:hAnsi="Times New Roman" w:cs="Times New Roman"/>
        </w:rPr>
        <w:br w:type="page"/>
      </w:r>
    </w:p>
    <w:p w14:paraId="28D7797C" w14:textId="77777777" w:rsidR="00E612DB" w:rsidRPr="0053242C" w:rsidRDefault="00E612DB" w:rsidP="0059368B">
      <w:pPr>
        <w:pStyle w:val="Heading2"/>
        <w:numPr>
          <w:ilvl w:val="0"/>
          <w:numId w:val="23"/>
        </w:numPr>
        <w:rPr>
          <w:rFonts w:ascii="Times New Roman" w:hAnsi="Times New Roman" w:cs="Times New Roman"/>
        </w:rPr>
      </w:pPr>
      <w:bookmarkStart w:id="119" w:name="_Toc92844786"/>
      <w:r w:rsidRPr="0053242C">
        <w:rPr>
          <w:rFonts w:ascii="Times New Roman" w:hAnsi="Times New Roman" w:cs="Times New Roman"/>
        </w:rPr>
        <w:lastRenderedPageBreak/>
        <w:t>Câu 11:</w:t>
      </w:r>
      <w:bookmarkEnd w:id="119"/>
      <w:r w:rsidRPr="0053242C">
        <w:rPr>
          <w:rFonts w:ascii="Times New Roman" w:hAnsi="Times New Roman" w:cs="Times New Roman"/>
        </w:rPr>
        <w:t xml:space="preserve"> </w:t>
      </w:r>
    </w:p>
    <w:p w14:paraId="6D5C5319" w14:textId="77777777" w:rsidR="00E612DB" w:rsidRPr="0053242C" w:rsidRDefault="00E612DB" w:rsidP="00E612DB">
      <w:pPr>
        <w:spacing w:afterLines="120" w:after="288"/>
        <w:ind w:left="360"/>
        <w:rPr>
          <w:rFonts w:ascii="Times New Roman" w:hAnsi="Times New Roman" w:cs="Times New Roman"/>
        </w:rPr>
      </w:pPr>
      <w:r w:rsidRPr="0053242C">
        <w:rPr>
          <w:rFonts w:ascii="Times New Roman" w:hAnsi="Times New Roman" w:cs="Times New Roman"/>
        </w:rPr>
        <w:t>Tạo 2 Measure trong bảng FactVarience, Accident vs Accident LY</w:t>
      </w:r>
    </w:p>
    <w:p w14:paraId="09ECEA1C" w14:textId="77777777" w:rsidR="00E612DB" w:rsidRPr="0053242C" w:rsidRDefault="00E612DB" w:rsidP="00E612DB">
      <w:pPr>
        <w:spacing w:afterLines="120" w:after="288"/>
        <w:ind w:left="360"/>
        <w:rPr>
          <w:rFonts w:ascii="Times New Roman" w:hAnsi="Times New Roman" w:cs="Times New Roman"/>
        </w:rPr>
      </w:pPr>
      <w:r w:rsidRPr="0053242C">
        <w:rPr>
          <w:rFonts w:ascii="Times New Roman" w:hAnsi="Times New Roman" w:cs="Times New Roman"/>
          <w:noProof/>
        </w:rPr>
        <w:drawing>
          <wp:inline distT="0" distB="0" distL="0" distR="0" wp14:anchorId="61ECA629" wp14:editId="4EAF5E0B">
            <wp:extent cx="2286319" cy="2476846"/>
            <wp:effectExtent l="0" t="0" r="0"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182"/>
                    <a:stretch>
                      <a:fillRect/>
                    </a:stretch>
                  </pic:blipFill>
                  <pic:spPr>
                    <a:xfrm>
                      <a:off x="0" y="0"/>
                      <a:ext cx="2286319" cy="2476846"/>
                    </a:xfrm>
                    <a:prstGeom prst="rect">
                      <a:avLst/>
                    </a:prstGeom>
                  </pic:spPr>
                </pic:pic>
              </a:graphicData>
            </a:graphic>
          </wp:inline>
        </w:drawing>
      </w:r>
    </w:p>
    <w:p w14:paraId="60DDE9BE" w14:textId="77777777" w:rsidR="00E612DB" w:rsidRPr="0053242C" w:rsidRDefault="00E612DB" w:rsidP="00E612DB">
      <w:pPr>
        <w:spacing w:afterLines="120" w:after="288"/>
        <w:ind w:left="360"/>
        <w:rPr>
          <w:rFonts w:ascii="Times New Roman" w:hAnsi="Times New Roman" w:cs="Times New Roman"/>
        </w:rPr>
      </w:pPr>
      <w:r w:rsidRPr="0053242C">
        <w:rPr>
          <w:rFonts w:ascii="Times New Roman" w:hAnsi="Times New Roman" w:cs="Times New Roman"/>
          <w:noProof/>
        </w:rPr>
        <w:drawing>
          <wp:inline distT="0" distB="0" distL="0" distR="0" wp14:anchorId="38B79C18" wp14:editId="76EC2539">
            <wp:extent cx="3667637" cy="485843"/>
            <wp:effectExtent l="0" t="0" r="0" b="9525"/>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183"/>
                    <a:stretch>
                      <a:fillRect/>
                    </a:stretch>
                  </pic:blipFill>
                  <pic:spPr>
                    <a:xfrm>
                      <a:off x="0" y="0"/>
                      <a:ext cx="3667637" cy="485843"/>
                    </a:xfrm>
                    <a:prstGeom prst="rect">
                      <a:avLst/>
                    </a:prstGeom>
                  </pic:spPr>
                </pic:pic>
              </a:graphicData>
            </a:graphic>
          </wp:inline>
        </w:drawing>
      </w:r>
    </w:p>
    <w:p w14:paraId="3C5D195B" w14:textId="77777777" w:rsidR="00E612DB" w:rsidRPr="0053242C" w:rsidRDefault="00E612DB" w:rsidP="00E612DB">
      <w:pPr>
        <w:spacing w:afterLines="120" w:after="288"/>
        <w:ind w:left="360"/>
        <w:rPr>
          <w:rFonts w:ascii="Times New Roman" w:hAnsi="Times New Roman" w:cs="Times New Roman"/>
        </w:rPr>
      </w:pPr>
      <w:r w:rsidRPr="0053242C">
        <w:rPr>
          <w:rFonts w:ascii="Times New Roman" w:hAnsi="Times New Roman" w:cs="Times New Roman"/>
        </w:rPr>
        <w:t>Accident: Tính tổng số lượng tai nạn theo từng năm</w:t>
      </w:r>
    </w:p>
    <w:p w14:paraId="5AA29126" w14:textId="77777777" w:rsidR="00E612DB" w:rsidRPr="0053242C" w:rsidRDefault="00E612DB" w:rsidP="00E612DB">
      <w:pPr>
        <w:spacing w:afterLines="120" w:after="288"/>
        <w:ind w:left="360"/>
        <w:rPr>
          <w:rFonts w:ascii="Times New Roman" w:hAnsi="Times New Roman" w:cs="Times New Roman"/>
        </w:rPr>
      </w:pPr>
      <w:r w:rsidRPr="0053242C">
        <w:rPr>
          <w:rFonts w:ascii="Times New Roman" w:hAnsi="Times New Roman" w:cs="Times New Roman"/>
          <w:noProof/>
        </w:rPr>
        <w:drawing>
          <wp:inline distT="0" distB="0" distL="0" distR="0" wp14:anchorId="5C5CFA1C" wp14:editId="75F3EE7E">
            <wp:extent cx="5943600" cy="5581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84">
                      <a:extLst>
                        <a:ext uri="{28A0092B-C50C-407E-A947-70E740481C1C}">
                          <a14:useLocalDpi xmlns:a14="http://schemas.microsoft.com/office/drawing/2010/main" val="0"/>
                        </a:ext>
                      </a:extLst>
                    </a:blip>
                    <a:stretch>
                      <a:fillRect/>
                    </a:stretch>
                  </pic:blipFill>
                  <pic:spPr>
                    <a:xfrm>
                      <a:off x="0" y="0"/>
                      <a:ext cx="5943600" cy="558165"/>
                    </a:xfrm>
                    <a:prstGeom prst="rect">
                      <a:avLst/>
                    </a:prstGeom>
                  </pic:spPr>
                </pic:pic>
              </a:graphicData>
            </a:graphic>
          </wp:inline>
        </w:drawing>
      </w:r>
    </w:p>
    <w:p w14:paraId="29A73785" w14:textId="77777777" w:rsidR="00E612DB" w:rsidRPr="0053242C" w:rsidRDefault="00E612DB" w:rsidP="00E612DB">
      <w:pPr>
        <w:spacing w:afterLines="120" w:after="288"/>
        <w:ind w:left="360"/>
        <w:rPr>
          <w:rFonts w:ascii="Times New Roman" w:hAnsi="Times New Roman" w:cs="Times New Roman"/>
        </w:rPr>
      </w:pPr>
      <w:r w:rsidRPr="0053242C">
        <w:rPr>
          <w:rFonts w:ascii="Times New Roman" w:hAnsi="Times New Roman" w:cs="Times New Roman"/>
        </w:rPr>
        <w:t>Accident LY: Lấy số lượng tai nạn của năm trước đó để so sánh/Xem tỉ lệ tăng/giảm</w:t>
      </w:r>
    </w:p>
    <w:p w14:paraId="0F09C58E" w14:textId="77777777" w:rsidR="00E612DB" w:rsidRPr="0053242C" w:rsidRDefault="00E612DB" w:rsidP="00E612DB">
      <w:pPr>
        <w:spacing w:afterLines="120" w:after="288"/>
        <w:ind w:left="360"/>
        <w:rPr>
          <w:rFonts w:ascii="Times New Roman" w:hAnsi="Times New Roman" w:cs="Times New Roman"/>
        </w:rPr>
      </w:pPr>
      <w:r w:rsidRPr="0053242C">
        <w:rPr>
          <w:rFonts w:ascii="Times New Roman" w:hAnsi="Times New Roman" w:cs="Times New Roman"/>
          <w:noProof/>
        </w:rPr>
        <w:drawing>
          <wp:inline distT="0" distB="0" distL="0" distR="0" wp14:anchorId="2A114E50" wp14:editId="74F61452">
            <wp:extent cx="5943600" cy="313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3055"/>
                    </a:xfrm>
                    <a:prstGeom prst="rect">
                      <a:avLst/>
                    </a:prstGeom>
                  </pic:spPr>
                </pic:pic>
              </a:graphicData>
            </a:graphic>
          </wp:inline>
        </w:drawing>
      </w:r>
    </w:p>
    <w:p w14:paraId="04ECA312" w14:textId="77777777" w:rsidR="00E612DB" w:rsidRPr="0053242C" w:rsidRDefault="00E612DB" w:rsidP="00E612DB">
      <w:pPr>
        <w:spacing w:afterLines="120" w:after="288"/>
        <w:ind w:left="360"/>
        <w:rPr>
          <w:rFonts w:ascii="Times New Roman" w:hAnsi="Times New Roman" w:cs="Times New Roman"/>
        </w:rPr>
      </w:pPr>
      <w:r w:rsidRPr="0053242C">
        <w:rPr>
          <w:rFonts w:ascii="Times New Roman" w:hAnsi="Times New Roman" w:cs="Times New Roman"/>
        </w:rPr>
        <w:t>Ratio: % tai nạn tăng/giảm theo các năm</w:t>
      </w:r>
    </w:p>
    <w:p w14:paraId="05388BC9" w14:textId="77777777" w:rsidR="00E612DB" w:rsidRPr="0053242C" w:rsidRDefault="00E612DB" w:rsidP="00E612DB">
      <w:pPr>
        <w:spacing w:afterLines="120" w:after="288"/>
        <w:ind w:left="360"/>
        <w:rPr>
          <w:rFonts w:ascii="Times New Roman" w:hAnsi="Times New Roman" w:cs="Times New Roman"/>
        </w:rPr>
      </w:pPr>
      <w:r w:rsidRPr="0053242C">
        <w:rPr>
          <w:rFonts w:ascii="Times New Roman" w:hAnsi="Times New Roman" w:cs="Times New Roman"/>
          <w:noProof/>
        </w:rPr>
        <w:lastRenderedPageBreak/>
        <w:drawing>
          <wp:inline distT="0" distB="0" distL="0" distR="0" wp14:anchorId="1F769603" wp14:editId="2365AD42">
            <wp:extent cx="5943600" cy="202692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186"/>
                    <a:stretch>
                      <a:fillRect/>
                    </a:stretch>
                  </pic:blipFill>
                  <pic:spPr>
                    <a:xfrm>
                      <a:off x="0" y="0"/>
                      <a:ext cx="5943600" cy="2026920"/>
                    </a:xfrm>
                    <a:prstGeom prst="rect">
                      <a:avLst/>
                    </a:prstGeom>
                  </pic:spPr>
                </pic:pic>
              </a:graphicData>
            </a:graphic>
          </wp:inline>
        </w:drawing>
      </w:r>
    </w:p>
    <w:p w14:paraId="655751DE" w14:textId="77777777" w:rsidR="00E612DB" w:rsidRPr="0053242C" w:rsidRDefault="00E612DB" w:rsidP="00E612DB">
      <w:pPr>
        <w:spacing w:afterLines="120" w:after="288"/>
        <w:ind w:left="360"/>
        <w:rPr>
          <w:rFonts w:ascii="Times New Roman" w:hAnsi="Times New Roman" w:cs="Times New Roman"/>
        </w:rPr>
      </w:pPr>
      <w:r w:rsidRPr="0053242C">
        <w:rPr>
          <w:rFonts w:ascii="Times New Roman" w:hAnsi="Times New Roman" w:cs="Times New Roman"/>
        </w:rPr>
        <w:t>Có thể thấy, từ năm 2011 tới năm 2013 số lượng tai nạn có giảm đi, tuy nhiên qua năm 2014 có dấu hiệu tăng lại, chúng ta nên tìm hiểu lí do tại sao (có thể cơ sở hạ tầng, thiết bị hỗ trợ xuống cấp,…)</w:t>
      </w:r>
    </w:p>
    <w:p w14:paraId="246C25FD" w14:textId="4259B2F8" w:rsidR="00AA4D4D" w:rsidRPr="0053242C" w:rsidRDefault="00AA4D4D" w:rsidP="00F0519E">
      <w:pPr>
        <w:spacing w:afterLines="120" w:after="288"/>
        <w:ind w:left="360"/>
        <w:rPr>
          <w:rFonts w:ascii="Times New Roman" w:hAnsi="Times New Roman" w:cs="Times New Roman"/>
        </w:rPr>
      </w:pPr>
    </w:p>
    <w:p w14:paraId="6C1A3BE6" w14:textId="6E9321A5" w:rsidR="00AA4D4D" w:rsidRPr="0053242C" w:rsidRDefault="00AA4D4D" w:rsidP="00F0519E">
      <w:pPr>
        <w:spacing w:afterLines="120" w:after="288"/>
        <w:ind w:left="360"/>
        <w:rPr>
          <w:rFonts w:ascii="Times New Roman" w:hAnsi="Times New Roman" w:cs="Times New Roman"/>
        </w:rPr>
      </w:pPr>
      <w:r w:rsidRPr="0053242C">
        <w:rPr>
          <w:rFonts w:ascii="Times New Roman" w:hAnsi="Times New Roman" w:cs="Times New Roman"/>
        </w:rPr>
        <w:t xml:space="preserve">Số lượng tai nạn xảy ra chủ yếu ở </w:t>
      </w:r>
      <w:r w:rsidR="00AF7E80" w:rsidRPr="0053242C">
        <w:rPr>
          <w:rFonts w:ascii="Times New Roman" w:hAnsi="Times New Roman" w:cs="Times New Roman"/>
        </w:rPr>
        <w:t>England</w:t>
      </w:r>
    </w:p>
    <w:p w14:paraId="14307454" w14:textId="1809D3F3" w:rsidR="00485150" w:rsidRPr="0053242C" w:rsidRDefault="0047277D" w:rsidP="0059368B">
      <w:pPr>
        <w:pStyle w:val="Heading1"/>
        <w:numPr>
          <w:ilvl w:val="0"/>
          <w:numId w:val="15"/>
        </w:numPr>
        <w:rPr>
          <w:rFonts w:ascii="Times New Roman" w:hAnsi="Times New Roman" w:cs="Times New Roman"/>
          <w:b/>
        </w:rPr>
      </w:pPr>
      <w:r w:rsidRPr="0053242C">
        <w:rPr>
          <w:rFonts w:ascii="Times New Roman" w:hAnsi="Times New Roman" w:cs="Times New Roman"/>
        </w:rPr>
        <w:t xml:space="preserve"> </w:t>
      </w:r>
      <w:bookmarkStart w:id="120" w:name="_Toc92844787"/>
      <w:r w:rsidRPr="0053242C">
        <w:rPr>
          <w:rFonts w:ascii="Times New Roman" w:hAnsi="Times New Roman" w:cs="Times New Roman"/>
          <w:b/>
          <w:bCs/>
        </w:rPr>
        <w:t>LẬP LỊCH THAO TÁC TỰ ĐỘNG</w:t>
      </w:r>
      <w:r w:rsidR="00F520EF" w:rsidRPr="0053242C">
        <w:rPr>
          <w:rFonts w:ascii="Times New Roman" w:hAnsi="Times New Roman" w:cs="Times New Roman"/>
          <w:b/>
          <w:bCs/>
        </w:rPr>
        <w:t xml:space="preserve"> ETL</w:t>
      </w:r>
      <w:bookmarkEnd w:id="120"/>
      <w:r w:rsidR="00F520EF" w:rsidRPr="0053242C">
        <w:rPr>
          <w:rFonts w:ascii="Times New Roman" w:hAnsi="Times New Roman" w:cs="Times New Roman"/>
          <w:b/>
          <w:bCs/>
        </w:rPr>
        <w:t xml:space="preserve"> </w:t>
      </w:r>
    </w:p>
    <w:p w14:paraId="42F483E8" w14:textId="77777777" w:rsidR="0047277D" w:rsidRPr="0053242C" w:rsidRDefault="0047277D" w:rsidP="008444B6">
      <w:pPr>
        <w:rPr>
          <w:rFonts w:ascii="Times New Roman" w:hAnsi="Times New Roman" w:cs="Times New Roman"/>
          <w:b/>
          <w:bCs/>
        </w:rPr>
      </w:pPr>
    </w:p>
    <w:p w14:paraId="778927E7" w14:textId="17E352B0" w:rsidR="00F520EF" w:rsidRPr="0053242C" w:rsidRDefault="00F520EF" w:rsidP="008444B6">
      <w:pPr>
        <w:rPr>
          <w:rFonts w:ascii="Times New Roman" w:hAnsi="Times New Roman" w:cs="Times New Roman"/>
        </w:rPr>
      </w:pPr>
      <w:r w:rsidRPr="0053242C">
        <w:rPr>
          <w:rFonts w:ascii="Times New Roman" w:hAnsi="Times New Roman" w:cs="Times New Roman"/>
          <w:b/>
        </w:rPr>
        <w:t>Bước 1:</w:t>
      </w:r>
      <w:r w:rsidRPr="0053242C">
        <w:rPr>
          <w:rFonts w:ascii="Times New Roman" w:hAnsi="Times New Roman" w:cs="Times New Roman"/>
        </w:rPr>
        <w:t xml:space="preserve"> Khởi chạy SQL Se</w:t>
      </w:r>
      <w:r w:rsidR="00F40900" w:rsidRPr="0053242C">
        <w:rPr>
          <w:rFonts w:ascii="Times New Roman" w:hAnsi="Times New Roman" w:cs="Times New Roman"/>
        </w:rPr>
        <w:t>r</w:t>
      </w:r>
      <w:r w:rsidRPr="0053242C">
        <w:rPr>
          <w:rFonts w:ascii="Times New Roman" w:hAnsi="Times New Roman" w:cs="Times New Roman"/>
        </w:rPr>
        <w:t>ver A</w:t>
      </w:r>
      <w:r w:rsidR="00F40900" w:rsidRPr="0053242C">
        <w:rPr>
          <w:rFonts w:ascii="Times New Roman" w:hAnsi="Times New Roman" w:cs="Times New Roman"/>
        </w:rPr>
        <w:t>g</w:t>
      </w:r>
      <w:r w:rsidRPr="0053242C">
        <w:rPr>
          <w:rFonts w:ascii="Times New Roman" w:hAnsi="Times New Roman" w:cs="Times New Roman"/>
        </w:rPr>
        <w:t>ent ở chế độ automatic</w:t>
      </w:r>
    </w:p>
    <w:p w14:paraId="4DC4BACA" w14:textId="5154DE5D" w:rsidR="34D381C9" w:rsidRPr="0053242C" w:rsidRDefault="41FB8E4C" w:rsidP="34D381C9">
      <w:pPr>
        <w:rPr>
          <w:rFonts w:ascii="Times New Roman" w:hAnsi="Times New Roman" w:cs="Times New Roman"/>
        </w:rPr>
      </w:pPr>
      <w:r w:rsidRPr="0053242C">
        <w:rPr>
          <w:rFonts w:ascii="Times New Roman" w:hAnsi="Times New Roman" w:cs="Times New Roman"/>
          <w:noProof/>
        </w:rPr>
        <w:drawing>
          <wp:inline distT="0" distB="0" distL="0" distR="0" wp14:anchorId="72D0DB54" wp14:editId="6B08262E">
            <wp:extent cx="4572000" cy="3095625"/>
            <wp:effectExtent l="0" t="0" r="0" b="0"/>
            <wp:docPr id="570096950" name="Picture 57009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0A6AC63F" w14:textId="77777777" w:rsidR="00F40900" w:rsidRPr="0053242C" w:rsidRDefault="00F40900" w:rsidP="00F40900">
      <w:pPr>
        <w:widowControl w:val="0"/>
        <w:rPr>
          <w:rFonts w:ascii="Times New Roman" w:eastAsia="Times New Roman" w:hAnsi="Times New Roman" w:cs="Times New Roman"/>
        </w:rPr>
      </w:pPr>
      <w:r w:rsidRPr="0053242C">
        <w:rPr>
          <w:rFonts w:ascii="Times New Roman" w:eastAsia="Times New Roman" w:hAnsi="Times New Roman" w:cs="Times New Roman"/>
          <w:b/>
        </w:rPr>
        <w:t>Bước 2:</w:t>
      </w:r>
      <w:r w:rsidRPr="0053242C">
        <w:rPr>
          <w:rFonts w:ascii="Times New Roman" w:eastAsia="Times New Roman" w:hAnsi="Times New Roman" w:cs="Times New Roman"/>
        </w:rPr>
        <w:t xml:space="preserve"> Vào SQL Server Management Studio, login vào Database Engine. Tạo một Job mới trong SQL </w:t>
      </w:r>
      <w:r w:rsidRPr="0053242C">
        <w:rPr>
          <w:rFonts w:ascii="Times New Roman" w:eastAsia="Times New Roman" w:hAnsi="Times New Roman" w:cs="Times New Roman"/>
        </w:rPr>
        <w:lastRenderedPageBreak/>
        <w:t>Server Agent:</w:t>
      </w:r>
    </w:p>
    <w:p w14:paraId="4241DBF3" w14:textId="6D56F760" w:rsidR="34D381C9" w:rsidRPr="0053242C" w:rsidRDefault="34D381C9" w:rsidP="34D381C9">
      <w:pPr>
        <w:widowControl w:val="0"/>
        <w:rPr>
          <w:rFonts w:ascii="Times New Roman" w:eastAsia="Times New Roman" w:hAnsi="Times New Roman" w:cs="Times New Roman"/>
        </w:rPr>
      </w:pPr>
    </w:p>
    <w:p w14:paraId="7F8B3D6B" w14:textId="0092D5BD" w:rsidR="00435E57" w:rsidRPr="0053242C" w:rsidRDefault="00435E57" w:rsidP="00F40900">
      <w:pPr>
        <w:widowControl w:val="0"/>
        <w:rPr>
          <w:rFonts w:ascii="Times New Roman" w:eastAsia="Times New Roman" w:hAnsi="Times New Roman" w:cs="Times New Roman"/>
        </w:rPr>
      </w:pPr>
      <w:r w:rsidRPr="0053242C">
        <w:rPr>
          <w:rFonts w:ascii="Times New Roman" w:eastAsia="Times New Roman" w:hAnsi="Times New Roman" w:cs="Times New Roman"/>
          <w:b/>
        </w:rPr>
        <w:t>Bước 3:</w:t>
      </w:r>
      <w:r w:rsidRPr="0053242C">
        <w:rPr>
          <w:rFonts w:ascii="Times New Roman" w:eastAsia="Times New Roman" w:hAnsi="Times New Roman" w:cs="Times New Roman"/>
        </w:rPr>
        <w:t xml:space="preserve"> Cấu hình lịch</w:t>
      </w:r>
    </w:p>
    <w:p w14:paraId="11E1A61E" w14:textId="16380C26" w:rsidR="59663E3D" w:rsidRPr="0053242C" w:rsidRDefault="59663E3D" w:rsidP="59663E3D">
      <w:pPr>
        <w:rPr>
          <w:rFonts w:ascii="Times New Roman" w:hAnsi="Times New Roman" w:cs="Times New Roman"/>
        </w:rPr>
      </w:pPr>
      <w:r w:rsidRPr="0053242C">
        <w:rPr>
          <w:rFonts w:ascii="Times New Roman" w:hAnsi="Times New Roman" w:cs="Times New Roman"/>
          <w:noProof/>
        </w:rPr>
        <w:drawing>
          <wp:inline distT="0" distB="0" distL="0" distR="0" wp14:anchorId="2AD0C65A" wp14:editId="6E10D088">
            <wp:extent cx="4572000" cy="2457450"/>
            <wp:effectExtent l="0" t="0" r="0" b="0"/>
            <wp:docPr id="113081842" name="Picture 11308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033E8C63" w14:textId="03B82F4D" w:rsidR="7B41C6B0" w:rsidRPr="0053242C" w:rsidRDefault="1BFE2341" w:rsidP="7B41C6B0">
      <w:pPr>
        <w:rPr>
          <w:rFonts w:ascii="Times New Roman" w:hAnsi="Times New Roman" w:cs="Times New Roman"/>
        </w:rPr>
      </w:pPr>
      <w:r w:rsidRPr="0053242C">
        <w:rPr>
          <w:rFonts w:ascii="Times New Roman" w:hAnsi="Times New Roman" w:cs="Times New Roman"/>
        </w:rPr>
        <w:t xml:space="preserve">Tại mục general đặt tên cho lịch,và chọn Owner ở đây ta đặt tên lịch là </w:t>
      </w:r>
      <w:r w:rsidR="1E6FC8DB" w:rsidRPr="0053242C">
        <w:rPr>
          <w:rFonts w:ascii="Times New Roman" w:hAnsi="Times New Roman" w:cs="Times New Roman"/>
        </w:rPr>
        <w:t>AutoRefreshData và owner là SA.</w:t>
      </w:r>
    </w:p>
    <w:p w14:paraId="13052C63" w14:textId="03B82F4D" w:rsidR="59663E3D" w:rsidRPr="0053242C" w:rsidRDefault="59663E3D" w:rsidP="59663E3D">
      <w:pPr>
        <w:rPr>
          <w:rFonts w:ascii="Times New Roman" w:hAnsi="Times New Roman" w:cs="Times New Roman"/>
        </w:rPr>
      </w:pPr>
      <w:r w:rsidRPr="0053242C">
        <w:rPr>
          <w:rFonts w:ascii="Times New Roman" w:hAnsi="Times New Roman" w:cs="Times New Roman"/>
          <w:noProof/>
        </w:rPr>
        <w:drawing>
          <wp:inline distT="0" distB="0" distL="0" distR="0" wp14:anchorId="4921DE1E" wp14:editId="70827622">
            <wp:extent cx="4572000" cy="400050"/>
            <wp:effectExtent l="0" t="0" r="0" b="0"/>
            <wp:docPr id="137331175" name="Picture 13733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31175"/>
                    <pic:cNvPicPr/>
                  </pic:nvPicPr>
                  <pic:blipFill>
                    <a:blip r:embed="rId189">
                      <a:extLst>
                        <a:ext uri="{28A0092B-C50C-407E-A947-70E740481C1C}">
                          <a14:useLocalDpi xmlns:a14="http://schemas.microsoft.com/office/drawing/2010/main" val="0"/>
                        </a:ext>
                      </a:extLst>
                    </a:blip>
                    <a:stretch>
                      <a:fillRect/>
                    </a:stretch>
                  </pic:blipFill>
                  <pic:spPr>
                    <a:xfrm>
                      <a:off x="0" y="0"/>
                      <a:ext cx="4572000" cy="400050"/>
                    </a:xfrm>
                    <a:prstGeom prst="rect">
                      <a:avLst/>
                    </a:prstGeom>
                  </pic:spPr>
                </pic:pic>
              </a:graphicData>
            </a:graphic>
          </wp:inline>
        </w:drawing>
      </w:r>
    </w:p>
    <w:p w14:paraId="269EE6DC" w14:textId="03B82F4D" w:rsidR="1E6FC8DB" w:rsidRPr="0053242C" w:rsidRDefault="1E6FC8DB">
      <w:pPr>
        <w:rPr>
          <w:rFonts w:ascii="Times New Roman" w:hAnsi="Times New Roman" w:cs="Times New Roman"/>
        </w:rPr>
      </w:pPr>
      <w:r w:rsidRPr="0053242C">
        <w:rPr>
          <w:rFonts w:ascii="Times New Roman" w:hAnsi="Times New Roman" w:cs="Times New Roman"/>
        </w:rPr>
        <w:t>Tại mục step đặt tên cho các bước cần khởi tạo</w:t>
      </w:r>
    </w:p>
    <w:p w14:paraId="1C7BE420" w14:textId="55153265" w:rsidR="0251C090" w:rsidRPr="0053242C" w:rsidRDefault="0251C090" w:rsidP="0251C090">
      <w:pPr>
        <w:rPr>
          <w:rFonts w:ascii="Times New Roman" w:hAnsi="Times New Roman" w:cs="Times New Roman"/>
        </w:rPr>
      </w:pPr>
      <w:r w:rsidRPr="0053242C">
        <w:rPr>
          <w:rFonts w:ascii="Times New Roman" w:hAnsi="Times New Roman" w:cs="Times New Roman"/>
          <w:noProof/>
        </w:rPr>
        <w:drawing>
          <wp:inline distT="0" distB="0" distL="0" distR="0" wp14:anchorId="1393B076" wp14:editId="37927A7E">
            <wp:extent cx="4572000" cy="2257425"/>
            <wp:effectExtent l="0" t="0" r="0" b="0"/>
            <wp:docPr id="878959809" name="Picture 87895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655F235" w14:textId="14EF65C9" w:rsidR="0251C090" w:rsidRPr="0053242C" w:rsidRDefault="16CE2669" w:rsidP="0251C090">
      <w:pPr>
        <w:rPr>
          <w:rFonts w:ascii="Times New Roman" w:hAnsi="Times New Roman" w:cs="Times New Roman"/>
        </w:rPr>
      </w:pPr>
      <w:r w:rsidRPr="0053242C">
        <w:rPr>
          <w:rFonts w:ascii="Times New Roman" w:hAnsi="Times New Roman" w:cs="Times New Roman"/>
        </w:rPr>
        <w:t xml:space="preserve">Tại mục Schedule ta tiến hành chọn cấu hình cho lịch, cụ thể ở Schedule type chọn Recurring để lịch chạy tự động theo đệ quy, tại phần Frequency </w:t>
      </w:r>
      <w:r w:rsidR="3F380D0A" w:rsidRPr="0053242C">
        <w:rPr>
          <w:rFonts w:ascii="Times New Roman" w:hAnsi="Times New Roman" w:cs="Times New Roman"/>
        </w:rPr>
        <w:t>ta có thể chọn daily, weekly hay monthly tuỳ theo nhu cầu rồi chọn OK để tiến hành hoàn tất cấu hình lịch</w:t>
      </w:r>
    </w:p>
    <w:p w14:paraId="009FC331" w14:textId="03B82F4D" w:rsidR="1E6FC8DB" w:rsidRPr="0053242C" w:rsidRDefault="1E6FC8DB" w:rsidP="1E6FC8DB">
      <w:pPr>
        <w:rPr>
          <w:rFonts w:ascii="Times New Roman" w:hAnsi="Times New Roman" w:cs="Times New Roman"/>
        </w:rPr>
      </w:pPr>
    </w:p>
    <w:p w14:paraId="6648ED57" w14:textId="6173C34B" w:rsidR="00435E57" w:rsidRPr="0053242C" w:rsidRDefault="00435E57" w:rsidP="00F40900">
      <w:pPr>
        <w:widowControl w:val="0"/>
        <w:rPr>
          <w:rFonts w:ascii="Times New Roman" w:eastAsia="Times New Roman" w:hAnsi="Times New Roman" w:cs="Times New Roman"/>
        </w:rPr>
      </w:pPr>
      <w:r w:rsidRPr="0053242C">
        <w:rPr>
          <w:rFonts w:ascii="Times New Roman" w:eastAsia="Times New Roman" w:hAnsi="Times New Roman" w:cs="Times New Roman"/>
          <w:b/>
        </w:rPr>
        <w:t>Bước 4</w:t>
      </w:r>
      <w:r w:rsidRPr="0053242C">
        <w:rPr>
          <w:rFonts w:ascii="Times New Roman" w:eastAsia="Times New Roman" w:hAnsi="Times New Roman" w:cs="Times New Roman"/>
        </w:rPr>
        <w:t>: Khởi chạy</w:t>
      </w:r>
    </w:p>
    <w:p w14:paraId="238815AC" w14:textId="70533190" w:rsidR="00485150" w:rsidRPr="0053242C" w:rsidRDefault="25AD24E3" w:rsidP="00F520EF">
      <w:pPr>
        <w:rPr>
          <w:rFonts w:ascii="Times New Roman" w:hAnsi="Times New Roman" w:cs="Times New Roman"/>
        </w:rPr>
      </w:pPr>
      <w:r w:rsidRPr="0053242C">
        <w:rPr>
          <w:rFonts w:ascii="Times New Roman" w:hAnsi="Times New Roman" w:cs="Times New Roman"/>
        </w:rPr>
        <w:t>Ta chọn vào job -&gt; Chọn start job</w:t>
      </w:r>
      <w:r w:rsidR="492AD6AB" w:rsidRPr="0053242C">
        <w:rPr>
          <w:rFonts w:ascii="Times New Roman" w:hAnsi="Times New Roman" w:cs="Times New Roman"/>
        </w:rPr>
        <w:t xml:space="preserve"> để khởi chạy lịch.</w:t>
      </w:r>
    </w:p>
    <w:sectPr w:rsidR="00485150" w:rsidRPr="0053242C">
      <w:headerReference w:type="default" r:id="rId191"/>
      <w:footerReference w:type="default" r:id="rId192"/>
      <w:footerReference w:type="first" r:id="rId19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963CE" w14:textId="77777777" w:rsidR="00435F17" w:rsidRDefault="00435F17">
      <w:pPr>
        <w:spacing w:after="0" w:line="240" w:lineRule="auto"/>
      </w:pPr>
      <w:r>
        <w:separator/>
      </w:r>
    </w:p>
  </w:endnote>
  <w:endnote w:type="continuationSeparator" w:id="0">
    <w:p w14:paraId="6266493E" w14:textId="77777777" w:rsidR="00435F17" w:rsidRDefault="00435F17">
      <w:pPr>
        <w:spacing w:after="0" w:line="240" w:lineRule="auto"/>
      </w:pPr>
      <w:r>
        <w:continuationSeparator/>
      </w:r>
    </w:p>
  </w:endnote>
  <w:endnote w:type="continuationNotice" w:id="1">
    <w:p w14:paraId="7958DEF4" w14:textId="77777777" w:rsidR="00435F17" w:rsidRDefault="00435F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Quattrocento Sans">
    <w:altName w:val="Calibri"/>
    <w:charset w:val="00"/>
    <w:family w:val="swiss"/>
    <w:pitch w:val="variable"/>
    <w:sig w:usb0="800000BF" w:usb1="4000005B" w:usb2="0000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DE678" w14:textId="77777777" w:rsidR="00485150" w:rsidRDefault="00485150">
    <w:pPr>
      <w:widowControl w:val="0"/>
      <w:pBdr>
        <w:top w:val="none" w:sz="0" w:space="0" w:color="000000"/>
        <w:left w:val="none" w:sz="0" w:space="0" w:color="000000"/>
        <w:bottom w:val="none" w:sz="0" w:space="0" w:color="000000"/>
        <w:right w:val="none" w:sz="0" w:space="0" w:color="000000"/>
        <w:between w:val="none" w:sz="0" w:space="0" w:color="000000"/>
      </w:pBdr>
      <w:spacing w:after="0"/>
      <w:rPr>
        <w:color w:val="000000"/>
      </w:rPr>
    </w:pP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44" w:type="dxa"/>
        <w:left w:w="115" w:type="dxa"/>
        <w:bottom w:w="144" w:type="dxa"/>
        <w:right w:w="115" w:type="dxa"/>
      </w:tblCellMar>
      <w:tblLook w:val="0000" w:firstRow="0" w:lastRow="0" w:firstColumn="0" w:lastColumn="0" w:noHBand="0" w:noVBand="0"/>
    </w:tblPr>
    <w:tblGrid>
      <w:gridCol w:w="4686"/>
      <w:gridCol w:w="4674"/>
    </w:tblGrid>
    <w:tr w:rsidR="00485150" w14:paraId="4747990D" w14:textId="77777777">
      <w:trPr>
        <w:trHeight w:val="115"/>
        <w:jc w:val="center"/>
      </w:trPr>
      <w:tc>
        <w:tcPr>
          <w:tcW w:w="4686" w:type="dxa"/>
          <w:tcBorders>
            <w:top w:val="single" w:sz="4" w:space="0" w:color="000000"/>
            <w:left w:val="single" w:sz="4" w:space="0" w:color="000000"/>
            <w:bottom w:val="single" w:sz="4" w:space="0" w:color="000000"/>
            <w:right w:val="single" w:sz="4" w:space="0" w:color="000000"/>
          </w:tcBorders>
          <w:shd w:val="clear" w:color="auto" w:fill="4F81BD"/>
          <w:tcMar>
            <w:top w:w="0" w:type="dxa"/>
            <w:left w:w="115" w:type="dxa"/>
            <w:bottom w:w="0" w:type="dxa"/>
            <w:right w:w="115" w:type="dxa"/>
          </w:tcMar>
        </w:tcPr>
        <w:p w14:paraId="120F5666" w14:textId="77777777" w:rsidR="00485150" w:rsidRDefault="0048515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rPr>
              <w:smallCaps/>
              <w:color w:val="000000"/>
              <w:sz w:val="18"/>
              <w:szCs w:val="18"/>
            </w:rPr>
          </w:pPr>
        </w:p>
      </w:tc>
      <w:tc>
        <w:tcPr>
          <w:tcW w:w="4674" w:type="dxa"/>
          <w:tcBorders>
            <w:top w:val="single" w:sz="4" w:space="0" w:color="000000"/>
            <w:left w:val="single" w:sz="4" w:space="0" w:color="000000"/>
            <w:bottom w:val="single" w:sz="4" w:space="0" w:color="000000"/>
            <w:right w:val="single" w:sz="4" w:space="0" w:color="000000"/>
          </w:tcBorders>
          <w:shd w:val="clear" w:color="auto" w:fill="4F81BD"/>
          <w:tcMar>
            <w:top w:w="0" w:type="dxa"/>
            <w:left w:w="115" w:type="dxa"/>
            <w:bottom w:w="0" w:type="dxa"/>
            <w:right w:w="115" w:type="dxa"/>
          </w:tcMar>
        </w:tcPr>
        <w:p w14:paraId="7172417F" w14:textId="77777777" w:rsidR="00485150" w:rsidRDefault="0048515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jc w:val="right"/>
            <w:rPr>
              <w:smallCaps/>
              <w:color w:val="000000"/>
              <w:sz w:val="18"/>
              <w:szCs w:val="18"/>
            </w:rPr>
          </w:pPr>
        </w:p>
      </w:tc>
    </w:tr>
    <w:tr w:rsidR="00485150" w14:paraId="5FD776EF" w14:textId="77777777">
      <w:trPr>
        <w:jc w:val="center"/>
      </w:trPr>
      <w:tc>
        <w:tcPr>
          <w:tcW w:w="4686" w:type="dxa"/>
          <w:tcBorders>
            <w:top w:val="single" w:sz="4" w:space="0" w:color="000000"/>
            <w:left w:val="single" w:sz="4" w:space="0" w:color="000000"/>
            <w:bottom w:val="single" w:sz="4" w:space="0" w:color="000000"/>
            <w:right w:val="single" w:sz="4" w:space="0" w:color="000000"/>
          </w:tcBorders>
          <w:shd w:val="clear" w:color="auto" w:fill="auto"/>
          <w:tcMar>
            <w:top w:w="144" w:type="dxa"/>
            <w:left w:w="115" w:type="dxa"/>
            <w:bottom w:w="144" w:type="dxa"/>
            <w:right w:w="115" w:type="dxa"/>
          </w:tcMar>
          <w:vAlign w:val="center"/>
        </w:tcPr>
        <w:p w14:paraId="20C76190" w14:textId="77777777" w:rsidR="00485150" w:rsidRDefault="00617757">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rPr>
              <w:smallCaps/>
              <w:color w:val="808080"/>
              <w:sz w:val="18"/>
              <w:szCs w:val="18"/>
            </w:rPr>
          </w:pPr>
          <w:r>
            <w:rPr>
              <w:smallCaps/>
              <w:color w:val="808080"/>
              <w:sz w:val="18"/>
              <w:szCs w:val="18"/>
            </w:rPr>
            <w:t>HỆ THỐNG THÔNG TIN TRÍ TUỆ KINH DOANH</w:t>
          </w:r>
        </w:p>
      </w:tc>
      <w:tc>
        <w:tcPr>
          <w:tcW w:w="4674" w:type="dxa"/>
          <w:tcBorders>
            <w:top w:val="single" w:sz="4" w:space="0" w:color="000000"/>
            <w:left w:val="single" w:sz="4" w:space="0" w:color="000000"/>
            <w:bottom w:val="single" w:sz="4" w:space="0" w:color="000000"/>
            <w:right w:val="single" w:sz="4" w:space="0" w:color="000000"/>
          </w:tcBorders>
          <w:shd w:val="clear" w:color="auto" w:fill="auto"/>
          <w:tcMar>
            <w:top w:w="144" w:type="dxa"/>
            <w:left w:w="115" w:type="dxa"/>
            <w:bottom w:w="144" w:type="dxa"/>
            <w:right w:w="115" w:type="dxa"/>
          </w:tcMar>
          <w:vAlign w:val="center"/>
        </w:tcPr>
        <w:p w14:paraId="1BF6A2FD" w14:textId="77777777" w:rsidR="00485150" w:rsidRDefault="00617757">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jc w:val="right"/>
            <w:rPr>
              <w:smallCaps/>
              <w:color w:val="808080"/>
              <w:sz w:val="18"/>
              <w:szCs w:val="18"/>
            </w:rPr>
          </w:pPr>
          <w:r>
            <w:rPr>
              <w:smallCaps/>
              <w:color w:val="808080"/>
              <w:sz w:val="18"/>
              <w:szCs w:val="18"/>
            </w:rPr>
            <w:fldChar w:fldCharType="begin"/>
          </w:r>
          <w:r>
            <w:rPr>
              <w:smallCaps/>
              <w:color w:val="808080"/>
              <w:sz w:val="18"/>
              <w:szCs w:val="18"/>
            </w:rPr>
            <w:instrText>PAGE</w:instrText>
          </w:r>
          <w:r>
            <w:rPr>
              <w:smallCaps/>
              <w:color w:val="808080"/>
              <w:sz w:val="18"/>
              <w:szCs w:val="18"/>
            </w:rPr>
            <w:fldChar w:fldCharType="separate"/>
          </w:r>
          <w:r w:rsidR="00862373">
            <w:rPr>
              <w:smallCaps/>
              <w:noProof/>
              <w:color w:val="808080"/>
              <w:sz w:val="18"/>
              <w:szCs w:val="18"/>
            </w:rPr>
            <w:t>1</w:t>
          </w:r>
          <w:r>
            <w:rPr>
              <w:smallCaps/>
              <w:color w:val="808080"/>
              <w:sz w:val="18"/>
              <w:szCs w:val="18"/>
            </w:rPr>
            <w:fldChar w:fldCharType="end"/>
          </w:r>
        </w:p>
      </w:tc>
    </w:tr>
  </w:tbl>
  <w:p w14:paraId="67FAA369" w14:textId="77777777" w:rsidR="00485150" w:rsidRDefault="0048515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70752" w14:textId="77777777" w:rsidR="00485150" w:rsidRDefault="00485150">
    <w:pPr>
      <w:widowControl w:val="0"/>
      <w:pBdr>
        <w:top w:val="none" w:sz="0" w:space="0" w:color="000000"/>
        <w:left w:val="none" w:sz="0" w:space="0" w:color="000000"/>
        <w:bottom w:val="none" w:sz="0" w:space="0" w:color="000000"/>
        <w:right w:val="none" w:sz="0" w:space="0" w:color="000000"/>
        <w:between w:val="none" w:sz="0" w:space="0" w:color="000000"/>
      </w:pBdr>
      <w:spacing w:after="0"/>
      <w:rPr>
        <w:color w:val="000000"/>
      </w:rPr>
    </w:pP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44" w:type="dxa"/>
        <w:left w:w="115" w:type="dxa"/>
        <w:bottom w:w="144" w:type="dxa"/>
        <w:right w:w="115" w:type="dxa"/>
      </w:tblCellMar>
      <w:tblLook w:val="0000" w:firstRow="0" w:lastRow="0" w:firstColumn="0" w:lastColumn="0" w:noHBand="0" w:noVBand="0"/>
    </w:tblPr>
    <w:tblGrid>
      <w:gridCol w:w="4686"/>
      <w:gridCol w:w="4674"/>
    </w:tblGrid>
    <w:tr w:rsidR="00485150" w14:paraId="20D0AB74" w14:textId="77777777">
      <w:trPr>
        <w:trHeight w:val="115"/>
        <w:jc w:val="center"/>
      </w:trPr>
      <w:tc>
        <w:tcPr>
          <w:tcW w:w="4686" w:type="dxa"/>
          <w:tcBorders>
            <w:top w:val="single" w:sz="4" w:space="0" w:color="000000"/>
            <w:left w:val="single" w:sz="4" w:space="0" w:color="000000"/>
            <w:bottom w:val="single" w:sz="4" w:space="0" w:color="000000"/>
            <w:right w:val="single" w:sz="4" w:space="0" w:color="000000"/>
          </w:tcBorders>
          <w:shd w:val="clear" w:color="auto" w:fill="4F81BD"/>
          <w:tcMar>
            <w:top w:w="0" w:type="dxa"/>
            <w:bottom w:w="0" w:type="dxa"/>
          </w:tcMar>
        </w:tcPr>
        <w:p w14:paraId="4E608F4F" w14:textId="77777777" w:rsidR="00485150" w:rsidRDefault="0048515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rPr>
              <w:smallCaps/>
              <w:color w:val="000000"/>
              <w:sz w:val="18"/>
              <w:szCs w:val="18"/>
            </w:rPr>
          </w:pPr>
        </w:p>
      </w:tc>
      <w:tc>
        <w:tcPr>
          <w:tcW w:w="4674" w:type="dxa"/>
          <w:tcBorders>
            <w:top w:val="single" w:sz="4" w:space="0" w:color="000000"/>
            <w:left w:val="single" w:sz="4" w:space="0" w:color="000000"/>
            <w:bottom w:val="single" w:sz="4" w:space="0" w:color="000000"/>
            <w:right w:val="single" w:sz="4" w:space="0" w:color="000000"/>
          </w:tcBorders>
          <w:shd w:val="clear" w:color="auto" w:fill="4F81BD"/>
          <w:tcMar>
            <w:top w:w="0" w:type="dxa"/>
            <w:bottom w:w="0" w:type="dxa"/>
          </w:tcMar>
        </w:tcPr>
        <w:p w14:paraId="69669E38" w14:textId="77777777" w:rsidR="00485150" w:rsidRDefault="0048515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jc w:val="right"/>
            <w:rPr>
              <w:smallCaps/>
              <w:color w:val="000000"/>
              <w:sz w:val="18"/>
              <w:szCs w:val="18"/>
            </w:rPr>
          </w:pPr>
        </w:p>
      </w:tc>
    </w:tr>
    <w:tr w:rsidR="00485150" w14:paraId="412C8C30" w14:textId="77777777">
      <w:trPr>
        <w:jc w:val="center"/>
      </w:trPr>
      <w:tc>
        <w:tcPr>
          <w:tcW w:w="46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E4435" w14:textId="77777777" w:rsidR="00485150" w:rsidRDefault="00617757">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rPr>
              <w:smallCaps/>
              <w:color w:val="808080"/>
              <w:sz w:val="18"/>
              <w:szCs w:val="18"/>
            </w:rPr>
          </w:pPr>
          <w:r>
            <w:rPr>
              <w:smallCaps/>
              <w:color w:val="808080"/>
              <w:sz w:val="18"/>
              <w:szCs w:val="18"/>
            </w:rPr>
            <w:t>HỆ THỐNG THÔNG TIN TRÍ TUỆ KINH DOANH</w:t>
          </w:r>
        </w:p>
      </w:tc>
      <w:tc>
        <w:tcPr>
          <w:tcW w:w="46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9B482B" w14:textId="77777777" w:rsidR="00485150" w:rsidRDefault="00617757">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jc w:val="right"/>
            <w:rPr>
              <w:smallCaps/>
              <w:color w:val="808080"/>
              <w:sz w:val="18"/>
              <w:szCs w:val="18"/>
            </w:rPr>
          </w:pPr>
          <w:r>
            <w:rPr>
              <w:smallCaps/>
              <w:color w:val="808080"/>
              <w:sz w:val="18"/>
              <w:szCs w:val="18"/>
            </w:rPr>
            <w:fldChar w:fldCharType="begin"/>
          </w:r>
          <w:r>
            <w:rPr>
              <w:smallCaps/>
              <w:color w:val="808080"/>
              <w:sz w:val="18"/>
              <w:szCs w:val="18"/>
            </w:rPr>
            <w:instrText>PAGE</w:instrText>
          </w:r>
          <w:r>
            <w:rPr>
              <w:smallCaps/>
              <w:color w:val="808080"/>
              <w:sz w:val="18"/>
              <w:szCs w:val="18"/>
            </w:rPr>
            <w:fldChar w:fldCharType="separate"/>
          </w:r>
          <w:r w:rsidR="00862373">
            <w:rPr>
              <w:smallCaps/>
              <w:noProof/>
              <w:color w:val="808080"/>
              <w:sz w:val="18"/>
              <w:szCs w:val="18"/>
            </w:rPr>
            <w:t>0</w:t>
          </w:r>
          <w:r>
            <w:rPr>
              <w:smallCaps/>
              <w:color w:val="808080"/>
              <w:sz w:val="18"/>
              <w:szCs w:val="18"/>
            </w:rPr>
            <w:fldChar w:fldCharType="end"/>
          </w:r>
        </w:p>
      </w:tc>
    </w:tr>
  </w:tbl>
  <w:p w14:paraId="650AEB3F" w14:textId="77777777" w:rsidR="00485150" w:rsidRDefault="0048515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9E0DC" w14:textId="77777777" w:rsidR="00435F17" w:rsidRDefault="00435F17">
      <w:pPr>
        <w:spacing w:after="0" w:line="240" w:lineRule="auto"/>
      </w:pPr>
      <w:r>
        <w:separator/>
      </w:r>
    </w:p>
  </w:footnote>
  <w:footnote w:type="continuationSeparator" w:id="0">
    <w:p w14:paraId="5385B227" w14:textId="77777777" w:rsidR="00435F17" w:rsidRDefault="00435F17">
      <w:pPr>
        <w:spacing w:after="0" w:line="240" w:lineRule="auto"/>
      </w:pPr>
      <w:r>
        <w:continuationSeparator/>
      </w:r>
    </w:p>
  </w:footnote>
  <w:footnote w:type="continuationNotice" w:id="1">
    <w:p w14:paraId="4E5302A3" w14:textId="77777777" w:rsidR="00435F17" w:rsidRDefault="00435F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4A738" w14:textId="77777777" w:rsidR="00485150" w:rsidRDefault="00485150">
    <w:pPr>
      <w:rPr>
        <w:color w:val="000000"/>
      </w:rPr>
    </w:pPr>
  </w:p>
  <w:p w14:paraId="0C7FF912" w14:textId="77777777" w:rsidR="00485150" w:rsidRDefault="0048515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77904"/>
    <w:multiLevelType w:val="hybridMultilevel"/>
    <w:tmpl w:val="9B8E1E84"/>
    <w:lvl w:ilvl="0" w:tplc="951E33CA">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 w15:restartNumberingAfterBreak="0">
    <w:nsid w:val="063F46AE"/>
    <w:multiLevelType w:val="hybridMultilevel"/>
    <w:tmpl w:val="6A04B57E"/>
    <w:lvl w:ilvl="0" w:tplc="308010C0">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652D13"/>
    <w:multiLevelType w:val="hybridMultilevel"/>
    <w:tmpl w:val="28CC78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5E5540"/>
    <w:multiLevelType w:val="hybridMultilevel"/>
    <w:tmpl w:val="6212B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818C3"/>
    <w:multiLevelType w:val="hybridMultilevel"/>
    <w:tmpl w:val="34227A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C005C"/>
    <w:multiLevelType w:val="hybridMultilevel"/>
    <w:tmpl w:val="059E0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82ABD"/>
    <w:multiLevelType w:val="hybridMultilevel"/>
    <w:tmpl w:val="B4FCDB14"/>
    <w:lvl w:ilvl="0" w:tplc="951E33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0C3F71"/>
    <w:multiLevelType w:val="multilevel"/>
    <w:tmpl w:val="1E3E73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2D24A3"/>
    <w:multiLevelType w:val="hybridMultilevel"/>
    <w:tmpl w:val="6B4A9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207BB"/>
    <w:multiLevelType w:val="multilevel"/>
    <w:tmpl w:val="98186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CA5398"/>
    <w:multiLevelType w:val="hybridMultilevel"/>
    <w:tmpl w:val="56AC5D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F0007"/>
    <w:multiLevelType w:val="hybridMultilevel"/>
    <w:tmpl w:val="A12A3762"/>
    <w:lvl w:ilvl="0" w:tplc="951E33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A86E9D"/>
    <w:multiLevelType w:val="hybridMultilevel"/>
    <w:tmpl w:val="A822B6AE"/>
    <w:lvl w:ilvl="0" w:tplc="C3BED7DE">
      <w:start w:val="6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0B49A1"/>
    <w:multiLevelType w:val="multilevel"/>
    <w:tmpl w:val="C3FC4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78704D"/>
    <w:multiLevelType w:val="hybridMultilevel"/>
    <w:tmpl w:val="106A2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6546A"/>
    <w:multiLevelType w:val="multilevel"/>
    <w:tmpl w:val="5094B9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34D464E7"/>
    <w:multiLevelType w:val="hybridMultilevel"/>
    <w:tmpl w:val="66BC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C0168F"/>
    <w:multiLevelType w:val="hybridMultilevel"/>
    <w:tmpl w:val="30687260"/>
    <w:lvl w:ilvl="0" w:tplc="D76E4102">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F36210"/>
    <w:multiLevelType w:val="hybridMultilevel"/>
    <w:tmpl w:val="87A0855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B680E9B"/>
    <w:multiLevelType w:val="hybridMultilevel"/>
    <w:tmpl w:val="47BEC62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EF13193"/>
    <w:multiLevelType w:val="hybridMultilevel"/>
    <w:tmpl w:val="B88EC34E"/>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5A15A9A"/>
    <w:multiLevelType w:val="hybridMultilevel"/>
    <w:tmpl w:val="4DFE8E1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E60723"/>
    <w:multiLevelType w:val="hybridMultilevel"/>
    <w:tmpl w:val="FFFFFFFF"/>
    <w:lvl w:ilvl="0" w:tplc="05D2A4BE">
      <w:start w:val="1"/>
      <w:numFmt w:val="bullet"/>
      <w:lvlText w:val="-"/>
      <w:lvlJc w:val="left"/>
      <w:pPr>
        <w:ind w:left="720" w:hanging="360"/>
      </w:pPr>
      <w:rPr>
        <w:rFonts w:ascii="Calibri" w:hAnsi="Calibri" w:hint="default"/>
      </w:rPr>
    </w:lvl>
    <w:lvl w:ilvl="1" w:tplc="B77A3D74">
      <w:start w:val="1"/>
      <w:numFmt w:val="bullet"/>
      <w:lvlText w:val="o"/>
      <w:lvlJc w:val="left"/>
      <w:pPr>
        <w:ind w:left="1440" w:hanging="360"/>
      </w:pPr>
      <w:rPr>
        <w:rFonts w:ascii="Courier New" w:hAnsi="Courier New" w:hint="default"/>
      </w:rPr>
    </w:lvl>
    <w:lvl w:ilvl="2" w:tplc="08224D88">
      <w:start w:val="1"/>
      <w:numFmt w:val="bullet"/>
      <w:lvlText w:val=""/>
      <w:lvlJc w:val="left"/>
      <w:pPr>
        <w:ind w:left="2160" w:hanging="360"/>
      </w:pPr>
      <w:rPr>
        <w:rFonts w:ascii="Wingdings" w:hAnsi="Wingdings" w:hint="default"/>
      </w:rPr>
    </w:lvl>
    <w:lvl w:ilvl="3" w:tplc="F33E51D4">
      <w:start w:val="1"/>
      <w:numFmt w:val="bullet"/>
      <w:lvlText w:val=""/>
      <w:lvlJc w:val="left"/>
      <w:pPr>
        <w:ind w:left="2880" w:hanging="360"/>
      </w:pPr>
      <w:rPr>
        <w:rFonts w:ascii="Symbol" w:hAnsi="Symbol" w:hint="default"/>
      </w:rPr>
    </w:lvl>
    <w:lvl w:ilvl="4" w:tplc="B4D6E7B0">
      <w:start w:val="1"/>
      <w:numFmt w:val="bullet"/>
      <w:lvlText w:val="o"/>
      <w:lvlJc w:val="left"/>
      <w:pPr>
        <w:ind w:left="3600" w:hanging="360"/>
      </w:pPr>
      <w:rPr>
        <w:rFonts w:ascii="Courier New" w:hAnsi="Courier New" w:hint="default"/>
      </w:rPr>
    </w:lvl>
    <w:lvl w:ilvl="5" w:tplc="E05CBD10">
      <w:start w:val="1"/>
      <w:numFmt w:val="bullet"/>
      <w:lvlText w:val=""/>
      <w:lvlJc w:val="left"/>
      <w:pPr>
        <w:ind w:left="4320" w:hanging="360"/>
      </w:pPr>
      <w:rPr>
        <w:rFonts w:ascii="Wingdings" w:hAnsi="Wingdings" w:hint="default"/>
      </w:rPr>
    </w:lvl>
    <w:lvl w:ilvl="6" w:tplc="C2BAD7DA">
      <w:start w:val="1"/>
      <w:numFmt w:val="bullet"/>
      <w:lvlText w:val=""/>
      <w:lvlJc w:val="left"/>
      <w:pPr>
        <w:ind w:left="5040" w:hanging="360"/>
      </w:pPr>
      <w:rPr>
        <w:rFonts w:ascii="Symbol" w:hAnsi="Symbol" w:hint="default"/>
      </w:rPr>
    </w:lvl>
    <w:lvl w:ilvl="7" w:tplc="7402F93A">
      <w:start w:val="1"/>
      <w:numFmt w:val="bullet"/>
      <w:lvlText w:val="o"/>
      <w:lvlJc w:val="left"/>
      <w:pPr>
        <w:ind w:left="5760" w:hanging="360"/>
      </w:pPr>
      <w:rPr>
        <w:rFonts w:ascii="Courier New" w:hAnsi="Courier New" w:hint="default"/>
      </w:rPr>
    </w:lvl>
    <w:lvl w:ilvl="8" w:tplc="AF468D2A">
      <w:start w:val="1"/>
      <w:numFmt w:val="bullet"/>
      <w:lvlText w:val=""/>
      <w:lvlJc w:val="left"/>
      <w:pPr>
        <w:ind w:left="6480" w:hanging="360"/>
      </w:pPr>
      <w:rPr>
        <w:rFonts w:ascii="Wingdings" w:hAnsi="Wingdings" w:hint="default"/>
      </w:rPr>
    </w:lvl>
  </w:abstractNum>
  <w:abstractNum w:abstractNumId="23" w15:restartNumberingAfterBreak="0">
    <w:nsid w:val="57244AFE"/>
    <w:multiLevelType w:val="multilevel"/>
    <w:tmpl w:val="6B3657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B2727E0"/>
    <w:multiLevelType w:val="multilevel"/>
    <w:tmpl w:val="F4667F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4487B8B"/>
    <w:multiLevelType w:val="hybridMultilevel"/>
    <w:tmpl w:val="FA1231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AC7F26"/>
    <w:multiLevelType w:val="hybridMultilevel"/>
    <w:tmpl w:val="518829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9BC029B"/>
    <w:multiLevelType w:val="hybridMultilevel"/>
    <w:tmpl w:val="40B003DA"/>
    <w:lvl w:ilvl="0" w:tplc="308010C0">
      <w:start w:val="1"/>
      <w:numFmt w:val="decimal"/>
      <w:lvlText w:val="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7AEE42BD"/>
    <w:multiLevelType w:val="hybridMultilevel"/>
    <w:tmpl w:val="F988832C"/>
    <w:lvl w:ilvl="0" w:tplc="34282936">
      <w:start w:val="1"/>
      <w:numFmt w:val="decimal"/>
      <w:lvlText w:val="%1."/>
      <w:lvlJc w:val="left"/>
      <w:pPr>
        <w:ind w:left="720" w:hanging="360"/>
      </w:pPr>
      <w:rPr>
        <w:u w:val="none"/>
      </w:rPr>
    </w:lvl>
    <w:lvl w:ilvl="1" w:tplc="6946347A">
      <w:start w:val="1"/>
      <w:numFmt w:val="lowerRoman"/>
      <w:lvlText w:val="%2."/>
      <w:lvlJc w:val="right"/>
      <w:pPr>
        <w:ind w:left="1440" w:hanging="360"/>
      </w:pPr>
      <w:rPr>
        <w:u w:val="none"/>
      </w:rPr>
    </w:lvl>
    <w:lvl w:ilvl="2" w:tplc="8294D95C">
      <w:start w:val="1"/>
      <w:numFmt w:val="decimal"/>
      <w:lvlText w:val="%3."/>
      <w:lvlJc w:val="left"/>
      <w:pPr>
        <w:ind w:left="2160" w:hanging="360"/>
      </w:pPr>
      <w:rPr>
        <w:u w:val="none"/>
      </w:rPr>
    </w:lvl>
    <w:lvl w:ilvl="3" w:tplc="3A6230A2">
      <w:start w:val="1"/>
      <w:numFmt w:val="lowerLetter"/>
      <w:lvlText w:val="%4."/>
      <w:lvlJc w:val="left"/>
      <w:pPr>
        <w:ind w:left="2880" w:hanging="360"/>
      </w:pPr>
      <w:rPr>
        <w:u w:val="none"/>
      </w:rPr>
    </w:lvl>
    <w:lvl w:ilvl="4" w:tplc="2AC05C24">
      <w:start w:val="1"/>
      <w:numFmt w:val="lowerRoman"/>
      <w:lvlText w:val="%5."/>
      <w:lvlJc w:val="right"/>
      <w:pPr>
        <w:ind w:left="3600" w:hanging="360"/>
      </w:pPr>
      <w:rPr>
        <w:u w:val="none"/>
      </w:rPr>
    </w:lvl>
    <w:lvl w:ilvl="5" w:tplc="2870A7D6">
      <w:start w:val="1"/>
      <w:numFmt w:val="decimal"/>
      <w:lvlText w:val="%6."/>
      <w:lvlJc w:val="left"/>
      <w:pPr>
        <w:ind w:left="4320" w:hanging="360"/>
      </w:pPr>
      <w:rPr>
        <w:u w:val="none"/>
      </w:rPr>
    </w:lvl>
    <w:lvl w:ilvl="6" w:tplc="4D8C58EE">
      <w:start w:val="1"/>
      <w:numFmt w:val="lowerLetter"/>
      <w:lvlText w:val="%7."/>
      <w:lvlJc w:val="left"/>
      <w:pPr>
        <w:ind w:left="5040" w:hanging="360"/>
      </w:pPr>
      <w:rPr>
        <w:u w:val="none"/>
      </w:rPr>
    </w:lvl>
    <w:lvl w:ilvl="7" w:tplc="F560E90C">
      <w:start w:val="1"/>
      <w:numFmt w:val="lowerRoman"/>
      <w:lvlText w:val="%8."/>
      <w:lvlJc w:val="right"/>
      <w:pPr>
        <w:ind w:left="5760" w:hanging="360"/>
      </w:pPr>
      <w:rPr>
        <w:u w:val="none"/>
      </w:rPr>
    </w:lvl>
    <w:lvl w:ilvl="8" w:tplc="2CD2C284">
      <w:start w:val="1"/>
      <w:numFmt w:val="decimal"/>
      <w:lvlText w:val="%9."/>
      <w:lvlJc w:val="left"/>
      <w:pPr>
        <w:ind w:left="6480" w:hanging="360"/>
      </w:pPr>
      <w:rPr>
        <w:u w:val="none"/>
      </w:rPr>
    </w:lvl>
  </w:abstractNum>
  <w:num w:numId="1">
    <w:abstractNumId w:val="23"/>
  </w:num>
  <w:num w:numId="2">
    <w:abstractNumId w:val="9"/>
  </w:num>
  <w:num w:numId="3">
    <w:abstractNumId w:val="13"/>
  </w:num>
  <w:num w:numId="4">
    <w:abstractNumId w:val="7"/>
  </w:num>
  <w:num w:numId="5">
    <w:abstractNumId w:val="24"/>
  </w:num>
  <w:num w:numId="6">
    <w:abstractNumId w:val="28"/>
  </w:num>
  <w:num w:numId="7">
    <w:abstractNumId w:val="15"/>
  </w:num>
  <w:num w:numId="8">
    <w:abstractNumId w:val="19"/>
  </w:num>
  <w:num w:numId="9">
    <w:abstractNumId w:val="25"/>
  </w:num>
  <w:num w:numId="10">
    <w:abstractNumId w:val="4"/>
  </w:num>
  <w:num w:numId="11">
    <w:abstractNumId w:val="21"/>
  </w:num>
  <w:num w:numId="12">
    <w:abstractNumId w:val="20"/>
  </w:num>
  <w:num w:numId="13">
    <w:abstractNumId w:val="22"/>
  </w:num>
  <w:num w:numId="14">
    <w:abstractNumId w:val="12"/>
  </w:num>
  <w:num w:numId="15">
    <w:abstractNumId w:val="17"/>
  </w:num>
  <w:num w:numId="16">
    <w:abstractNumId w:val="0"/>
  </w:num>
  <w:num w:numId="17">
    <w:abstractNumId w:val="18"/>
  </w:num>
  <w:num w:numId="18">
    <w:abstractNumId w:val="11"/>
  </w:num>
  <w:num w:numId="19">
    <w:abstractNumId w:val="27"/>
  </w:num>
  <w:num w:numId="20">
    <w:abstractNumId w:val="6"/>
  </w:num>
  <w:num w:numId="21">
    <w:abstractNumId w:val="1"/>
  </w:num>
  <w:num w:numId="22">
    <w:abstractNumId w:val="2"/>
  </w:num>
  <w:num w:numId="23">
    <w:abstractNumId w:val="5"/>
  </w:num>
  <w:num w:numId="24">
    <w:abstractNumId w:val="10"/>
  </w:num>
  <w:num w:numId="25">
    <w:abstractNumId w:val="26"/>
  </w:num>
  <w:num w:numId="26">
    <w:abstractNumId w:val="8"/>
  </w:num>
  <w:num w:numId="27">
    <w:abstractNumId w:val="14"/>
  </w:num>
  <w:num w:numId="28">
    <w:abstractNumId w:val="16"/>
  </w:num>
  <w:num w:numId="29">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150"/>
    <w:rsid w:val="00011D88"/>
    <w:rsid w:val="00013235"/>
    <w:rsid w:val="00022C9F"/>
    <w:rsid w:val="00027139"/>
    <w:rsid w:val="00027B50"/>
    <w:rsid w:val="000316D8"/>
    <w:rsid w:val="00032070"/>
    <w:rsid w:val="00034E2D"/>
    <w:rsid w:val="00040760"/>
    <w:rsid w:val="0004350E"/>
    <w:rsid w:val="00044F49"/>
    <w:rsid w:val="00054767"/>
    <w:rsid w:val="00054C0F"/>
    <w:rsid w:val="00055104"/>
    <w:rsid w:val="00081323"/>
    <w:rsid w:val="00082743"/>
    <w:rsid w:val="00083C3C"/>
    <w:rsid w:val="00084454"/>
    <w:rsid w:val="00093F29"/>
    <w:rsid w:val="0009460A"/>
    <w:rsid w:val="00097540"/>
    <w:rsid w:val="000A1C5B"/>
    <w:rsid w:val="000A2460"/>
    <w:rsid w:val="000A3E25"/>
    <w:rsid w:val="000B0043"/>
    <w:rsid w:val="000B0BFF"/>
    <w:rsid w:val="000B2666"/>
    <w:rsid w:val="000B6D04"/>
    <w:rsid w:val="000B743F"/>
    <w:rsid w:val="000C4259"/>
    <w:rsid w:val="000C5E15"/>
    <w:rsid w:val="000C77AA"/>
    <w:rsid w:val="000D2D8B"/>
    <w:rsid w:val="000D40F4"/>
    <w:rsid w:val="000D5BE6"/>
    <w:rsid w:val="000D68E5"/>
    <w:rsid w:val="000E24D6"/>
    <w:rsid w:val="000F0C22"/>
    <w:rsid w:val="000F74E3"/>
    <w:rsid w:val="00115FC8"/>
    <w:rsid w:val="00121825"/>
    <w:rsid w:val="00145C87"/>
    <w:rsid w:val="00145F76"/>
    <w:rsid w:val="00147056"/>
    <w:rsid w:val="0014765B"/>
    <w:rsid w:val="00150E5B"/>
    <w:rsid w:val="00157C5D"/>
    <w:rsid w:val="0016392C"/>
    <w:rsid w:val="00163EC0"/>
    <w:rsid w:val="00172F5D"/>
    <w:rsid w:val="0017423D"/>
    <w:rsid w:val="0017725C"/>
    <w:rsid w:val="00181975"/>
    <w:rsid w:val="00187B9D"/>
    <w:rsid w:val="001A4AAC"/>
    <w:rsid w:val="001B43EB"/>
    <w:rsid w:val="001C72B5"/>
    <w:rsid w:val="001D42A7"/>
    <w:rsid w:val="001E3486"/>
    <w:rsid w:val="001E422E"/>
    <w:rsid w:val="001F5360"/>
    <w:rsid w:val="001F7924"/>
    <w:rsid w:val="00200F5E"/>
    <w:rsid w:val="00220811"/>
    <w:rsid w:val="0022389D"/>
    <w:rsid w:val="00230669"/>
    <w:rsid w:val="002332B6"/>
    <w:rsid w:val="00234B11"/>
    <w:rsid w:val="0023686B"/>
    <w:rsid w:val="00240027"/>
    <w:rsid w:val="00243728"/>
    <w:rsid w:val="002530FA"/>
    <w:rsid w:val="002607A7"/>
    <w:rsid w:val="0026244D"/>
    <w:rsid w:val="002629FF"/>
    <w:rsid w:val="00263733"/>
    <w:rsid w:val="0026504D"/>
    <w:rsid w:val="00265B20"/>
    <w:rsid w:val="00265FD4"/>
    <w:rsid w:val="0026787E"/>
    <w:rsid w:val="00276579"/>
    <w:rsid w:val="00281E1C"/>
    <w:rsid w:val="00282F50"/>
    <w:rsid w:val="00292FF2"/>
    <w:rsid w:val="002968EB"/>
    <w:rsid w:val="002A4077"/>
    <w:rsid w:val="002C4B16"/>
    <w:rsid w:val="002D2E72"/>
    <w:rsid w:val="002D4A5D"/>
    <w:rsid w:val="002D51C5"/>
    <w:rsid w:val="002D59BA"/>
    <w:rsid w:val="002F08F0"/>
    <w:rsid w:val="003024C8"/>
    <w:rsid w:val="0030366C"/>
    <w:rsid w:val="003117B6"/>
    <w:rsid w:val="00316893"/>
    <w:rsid w:val="00321DD9"/>
    <w:rsid w:val="00327A9F"/>
    <w:rsid w:val="003301A7"/>
    <w:rsid w:val="00336229"/>
    <w:rsid w:val="0034402A"/>
    <w:rsid w:val="00347907"/>
    <w:rsid w:val="00350DEC"/>
    <w:rsid w:val="00355425"/>
    <w:rsid w:val="003573AF"/>
    <w:rsid w:val="00362544"/>
    <w:rsid w:val="003653F5"/>
    <w:rsid w:val="00366406"/>
    <w:rsid w:val="003738B2"/>
    <w:rsid w:val="00374674"/>
    <w:rsid w:val="003910D4"/>
    <w:rsid w:val="00392150"/>
    <w:rsid w:val="0039267C"/>
    <w:rsid w:val="0039287B"/>
    <w:rsid w:val="00392CB9"/>
    <w:rsid w:val="003933DA"/>
    <w:rsid w:val="003A69DC"/>
    <w:rsid w:val="003B5B31"/>
    <w:rsid w:val="003C235C"/>
    <w:rsid w:val="003C3BA6"/>
    <w:rsid w:val="003C54CC"/>
    <w:rsid w:val="003D0528"/>
    <w:rsid w:val="003D311A"/>
    <w:rsid w:val="003E1EF2"/>
    <w:rsid w:val="003E2DA8"/>
    <w:rsid w:val="003E2FFC"/>
    <w:rsid w:val="003E79AA"/>
    <w:rsid w:val="003F5830"/>
    <w:rsid w:val="003F608E"/>
    <w:rsid w:val="003F74A2"/>
    <w:rsid w:val="00401CF4"/>
    <w:rsid w:val="004062DD"/>
    <w:rsid w:val="00412260"/>
    <w:rsid w:val="004130BA"/>
    <w:rsid w:val="0042037A"/>
    <w:rsid w:val="00424D72"/>
    <w:rsid w:val="00435E57"/>
    <w:rsid w:val="00435F17"/>
    <w:rsid w:val="004364F4"/>
    <w:rsid w:val="004411F8"/>
    <w:rsid w:val="00442B27"/>
    <w:rsid w:val="0044443A"/>
    <w:rsid w:val="004474C7"/>
    <w:rsid w:val="00453043"/>
    <w:rsid w:val="0046006A"/>
    <w:rsid w:val="00464996"/>
    <w:rsid w:val="00465A93"/>
    <w:rsid w:val="00466DCE"/>
    <w:rsid w:val="0047277D"/>
    <w:rsid w:val="004736A7"/>
    <w:rsid w:val="0047561A"/>
    <w:rsid w:val="004806B6"/>
    <w:rsid w:val="0048110B"/>
    <w:rsid w:val="00483966"/>
    <w:rsid w:val="00485150"/>
    <w:rsid w:val="00487116"/>
    <w:rsid w:val="00487772"/>
    <w:rsid w:val="00492199"/>
    <w:rsid w:val="004A1C34"/>
    <w:rsid w:val="004A3C26"/>
    <w:rsid w:val="004D1B54"/>
    <w:rsid w:val="004D428E"/>
    <w:rsid w:val="004D5ADE"/>
    <w:rsid w:val="004E003E"/>
    <w:rsid w:val="004E1CC1"/>
    <w:rsid w:val="004E44D6"/>
    <w:rsid w:val="004F074E"/>
    <w:rsid w:val="00507B39"/>
    <w:rsid w:val="00514B57"/>
    <w:rsid w:val="0051773E"/>
    <w:rsid w:val="005177EE"/>
    <w:rsid w:val="00520E20"/>
    <w:rsid w:val="00527A7B"/>
    <w:rsid w:val="005306F0"/>
    <w:rsid w:val="0053242C"/>
    <w:rsid w:val="00535E2C"/>
    <w:rsid w:val="0053756D"/>
    <w:rsid w:val="00537C77"/>
    <w:rsid w:val="00563B1F"/>
    <w:rsid w:val="00572FC1"/>
    <w:rsid w:val="005772B0"/>
    <w:rsid w:val="0059368B"/>
    <w:rsid w:val="005A151C"/>
    <w:rsid w:val="005A1F65"/>
    <w:rsid w:val="005B2392"/>
    <w:rsid w:val="005D1A6A"/>
    <w:rsid w:val="005D3C53"/>
    <w:rsid w:val="005D7BA0"/>
    <w:rsid w:val="005E1658"/>
    <w:rsid w:val="005E1E12"/>
    <w:rsid w:val="005E4178"/>
    <w:rsid w:val="005E5D02"/>
    <w:rsid w:val="005F08D2"/>
    <w:rsid w:val="005F534F"/>
    <w:rsid w:val="005F6758"/>
    <w:rsid w:val="00601B9B"/>
    <w:rsid w:val="00604C07"/>
    <w:rsid w:val="0061113D"/>
    <w:rsid w:val="00612D11"/>
    <w:rsid w:val="00613607"/>
    <w:rsid w:val="00614CAA"/>
    <w:rsid w:val="00617757"/>
    <w:rsid w:val="00621C4F"/>
    <w:rsid w:val="00626C78"/>
    <w:rsid w:val="00636ED8"/>
    <w:rsid w:val="0063774F"/>
    <w:rsid w:val="00647702"/>
    <w:rsid w:val="00650556"/>
    <w:rsid w:val="006505B8"/>
    <w:rsid w:val="006628D8"/>
    <w:rsid w:val="00666C2E"/>
    <w:rsid w:val="0067084E"/>
    <w:rsid w:val="0067134F"/>
    <w:rsid w:val="006732DA"/>
    <w:rsid w:val="0068455D"/>
    <w:rsid w:val="006908DC"/>
    <w:rsid w:val="006A1034"/>
    <w:rsid w:val="006A2311"/>
    <w:rsid w:val="006A2489"/>
    <w:rsid w:val="006A4B6C"/>
    <w:rsid w:val="006B4468"/>
    <w:rsid w:val="006B7270"/>
    <w:rsid w:val="006C046B"/>
    <w:rsid w:val="006C5480"/>
    <w:rsid w:val="006D3401"/>
    <w:rsid w:val="006D451C"/>
    <w:rsid w:val="006D45E2"/>
    <w:rsid w:val="006D4D26"/>
    <w:rsid w:val="006D5FCD"/>
    <w:rsid w:val="006E4BC5"/>
    <w:rsid w:val="006F4084"/>
    <w:rsid w:val="00713F36"/>
    <w:rsid w:val="007151CD"/>
    <w:rsid w:val="00723D75"/>
    <w:rsid w:val="007248B9"/>
    <w:rsid w:val="00734EBF"/>
    <w:rsid w:val="0073657A"/>
    <w:rsid w:val="00741EE0"/>
    <w:rsid w:val="007468EF"/>
    <w:rsid w:val="00755A82"/>
    <w:rsid w:val="007624BF"/>
    <w:rsid w:val="0077007D"/>
    <w:rsid w:val="0077149A"/>
    <w:rsid w:val="00774CCF"/>
    <w:rsid w:val="007752BC"/>
    <w:rsid w:val="007820A8"/>
    <w:rsid w:val="0078388F"/>
    <w:rsid w:val="007A09A2"/>
    <w:rsid w:val="007A2442"/>
    <w:rsid w:val="007A45D4"/>
    <w:rsid w:val="007A5626"/>
    <w:rsid w:val="007A5A4F"/>
    <w:rsid w:val="007B025A"/>
    <w:rsid w:val="007B2C80"/>
    <w:rsid w:val="007B3267"/>
    <w:rsid w:val="007B3BA4"/>
    <w:rsid w:val="007B4D08"/>
    <w:rsid w:val="007C73A2"/>
    <w:rsid w:val="007D2403"/>
    <w:rsid w:val="007E3CDA"/>
    <w:rsid w:val="007E4DB9"/>
    <w:rsid w:val="007E6E7F"/>
    <w:rsid w:val="007F4D03"/>
    <w:rsid w:val="007F56EC"/>
    <w:rsid w:val="007F5C9A"/>
    <w:rsid w:val="00801CEC"/>
    <w:rsid w:val="00802CEE"/>
    <w:rsid w:val="008071C3"/>
    <w:rsid w:val="008118FA"/>
    <w:rsid w:val="00814E32"/>
    <w:rsid w:val="00817CE2"/>
    <w:rsid w:val="00820F4A"/>
    <w:rsid w:val="00823647"/>
    <w:rsid w:val="00830C39"/>
    <w:rsid w:val="008372BB"/>
    <w:rsid w:val="008444B6"/>
    <w:rsid w:val="00845281"/>
    <w:rsid w:val="0085212C"/>
    <w:rsid w:val="00855633"/>
    <w:rsid w:val="00862373"/>
    <w:rsid w:val="00862513"/>
    <w:rsid w:val="00863DF1"/>
    <w:rsid w:val="008655C4"/>
    <w:rsid w:val="00883B3C"/>
    <w:rsid w:val="008B6C4D"/>
    <w:rsid w:val="008C6C5E"/>
    <w:rsid w:val="008D1677"/>
    <w:rsid w:val="008D3F8C"/>
    <w:rsid w:val="008E4E14"/>
    <w:rsid w:val="00920C94"/>
    <w:rsid w:val="00922C74"/>
    <w:rsid w:val="00923F0C"/>
    <w:rsid w:val="00953E14"/>
    <w:rsid w:val="00955F00"/>
    <w:rsid w:val="00960E06"/>
    <w:rsid w:val="00967ABE"/>
    <w:rsid w:val="00971E8F"/>
    <w:rsid w:val="00975150"/>
    <w:rsid w:val="00975A67"/>
    <w:rsid w:val="009839B3"/>
    <w:rsid w:val="009931B4"/>
    <w:rsid w:val="00993377"/>
    <w:rsid w:val="009A00D9"/>
    <w:rsid w:val="009A4A25"/>
    <w:rsid w:val="009B2FDC"/>
    <w:rsid w:val="009B4994"/>
    <w:rsid w:val="009B6DD9"/>
    <w:rsid w:val="009C10ED"/>
    <w:rsid w:val="009C329C"/>
    <w:rsid w:val="009C4576"/>
    <w:rsid w:val="009C5114"/>
    <w:rsid w:val="009E2DE9"/>
    <w:rsid w:val="009E3D14"/>
    <w:rsid w:val="009E4F79"/>
    <w:rsid w:val="009F170E"/>
    <w:rsid w:val="009F2D93"/>
    <w:rsid w:val="009F4B57"/>
    <w:rsid w:val="00A02DE6"/>
    <w:rsid w:val="00A046C7"/>
    <w:rsid w:val="00A06119"/>
    <w:rsid w:val="00A1471A"/>
    <w:rsid w:val="00A23DF7"/>
    <w:rsid w:val="00A27800"/>
    <w:rsid w:val="00A306AD"/>
    <w:rsid w:val="00A35B4A"/>
    <w:rsid w:val="00A3606B"/>
    <w:rsid w:val="00A36179"/>
    <w:rsid w:val="00A403D5"/>
    <w:rsid w:val="00A421DB"/>
    <w:rsid w:val="00A47E0E"/>
    <w:rsid w:val="00A56DDE"/>
    <w:rsid w:val="00A634D5"/>
    <w:rsid w:val="00A67B9A"/>
    <w:rsid w:val="00A72048"/>
    <w:rsid w:val="00A74EE7"/>
    <w:rsid w:val="00A809B2"/>
    <w:rsid w:val="00A84262"/>
    <w:rsid w:val="00A961F0"/>
    <w:rsid w:val="00AA071C"/>
    <w:rsid w:val="00AA36C2"/>
    <w:rsid w:val="00AA4746"/>
    <w:rsid w:val="00AA4D4D"/>
    <w:rsid w:val="00AC4305"/>
    <w:rsid w:val="00AC43B1"/>
    <w:rsid w:val="00AF1105"/>
    <w:rsid w:val="00AF6BDF"/>
    <w:rsid w:val="00AF7E80"/>
    <w:rsid w:val="00B13282"/>
    <w:rsid w:val="00B26807"/>
    <w:rsid w:val="00B26E50"/>
    <w:rsid w:val="00B2718C"/>
    <w:rsid w:val="00B35537"/>
    <w:rsid w:val="00B41605"/>
    <w:rsid w:val="00B431AF"/>
    <w:rsid w:val="00B45FDC"/>
    <w:rsid w:val="00B467D8"/>
    <w:rsid w:val="00B477E0"/>
    <w:rsid w:val="00B51BCC"/>
    <w:rsid w:val="00B7074D"/>
    <w:rsid w:val="00B7505F"/>
    <w:rsid w:val="00BB297E"/>
    <w:rsid w:val="00BB676B"/>
    <w:rsid w:val="00BB7CC1"/>
    <w:rsid w:val="00BC3FE5"/>
    <w:rsid w:val="00BC505A"/>
    <w:rsid w:val="00BD10BD"/>
    <w:rsid w:val="00BD25BD"/>
    <w:rsid w:val="00BE1CB2"/>
    <w:rsid w:val="00BE5D7F"/>
    <w:rsid w:val="00BF5FB2"/>
    <w:rsid w:val="00C078CD"/>
    <w:rsid w:val="00C112E3"/>
    <w:rsid w:val="00C22CDD"/>
    <w:rsid w:val="00C32381"/>
    <w:rsid w:val="00C32E5C"/>
    <w:rsid w:val="00C36522"/>
    <w:rsid w:val="00C408E4"/>
    <w:rsid w:val="00C44138"/>
    <w:rsid w:val="00C5731D"/>
    <w:rsid w:val="00C57FC1"/>
    <w:rsid w:val="00C76251"/>
    <w:rsid w:val="00C7725D"/>
    <w:rsid w:val="00C817C9"/>
    <w:rsid w:val="00C82DFA"/>
    <w:rsid w:val="00C83868"/>
    <w:rsid w:val="00C94978"/>
    <w:rsid w:val="00C95139"/>
    <w:rsid w:val="00CA5AD8"/>
    <w:rsid w:val="00CA6E0A"/>
    <w:rsid w:val="00CB25A2"/>
    <w:rsid w:val="00CB2FFD"/>
    <w:rsid w:val="00CC0978"/>
    <w:rsid w:val="00CD1CA5"/>
    <w:rsid w:val="00CD612A"/>
    <w:rsid w:val="00CD6454"/>
    <w:rsid w:val="00CE3BC0"/>
    <w:rsid w:val="00CE4281"/>
    <w:rsid w:val="00D0021E"/>
    <w:rsid w:val="00D01968"/>
    <w:rsid w:val="00D10A2C"/>
    <w:rsid w:val="00D12A1F"/>
    <w:rsid w:val="00D16114"/>
    <w:rsid w:val="00D32742"/>
    <w:rsid w:val="00D3445F"/>
    <w:rsid w:val="00D37C39"/>
    <w:rsid w:val="00D4100F"/>
    <w:rsid w:val="00D43D83"/>
    <w:rsid w:val="00D44008"/>
    <w:rsid w:val="00D44672"/>
    <w:rsid w:val="00D45B02"/>
    <w:rsid w:val="00D46E90"/>
    <w:rsid w:val="00D5077F"/>
    <w:rsid w:val="00D61C46"/>
    <w:rsid w:val="00D61E82"/>
    <w:rsid w:val="00D6514A"/>
    <w:rsid w:val="00D658BD"/>
    <w:rsid w:val="00D7033F"/>
    <w:rsid w:val="00D72D75"/>
    <w:rsid w:val="00D800F0"/>
    <w:rsid w:val="00D80B29"/>
    <w:rsid w:val="00D80E30"/>
    <w:rsid w:val="00D82AB2"/>
    <w:rsid w:val="00D8414C"/>
    <w:rsid w:val="00D92CBB"/>
    <w:rsid w:val="00DA0620"/>
    <w:rsid w:val="00DA30BF"/>
    <w:rsid w:val="00DB09BE"/>
    <w:rsid w:val="00DD444D"/>
    <w:rsid w:val="00DD6FFC"/>
    <w:rsid w:val="00DE3D6A"/>
    <w:rsid w:val="00DF49A9"/>
    <w:rsid w:val="00DF4F67"/>
    <w:rsid w:val="00DF754B"/>
    <w:rsid w:val="00E003BF"/>
    <w:rsid w:val="00E032B6"/>
    <w:rsid w:val="00E04B0F"/>
    <w:rsid w:val="00E05554"/>
    <w:rsid w:val="00E0713D"/>
    <w:rsid w:val="00E11ED3"/>
    <w:rsid w:val="00E128CE"/>
    <w:rsid w:val="00E12AAE"/>
    <w:rsid w:val="00E24E90"/>
    <w:rsid w:val="00E258EE"/>
    <w:rsid w:val="00E35C4A"/>
    <w:rsid w:val="00E40BCC"/>
    <w:rsid w:val="00E47AAC"/>
    <w:rsid w:val="00E50F00"/>
    <w:rsid w:val="00E528F0"/>
    <w:rsid w:val="00E5722F"/>
    <w:rsid w:val="00E60EEF"/>
    <w:rsid w:val="00E612DB"/>
    <w:rsid w:val="00E63C29"/>
    <w:rsid w:val="00E63F23"/>
    <w:rsid w:val="00E67842"/>
    <w:rsid w:val="00E72AE3"/>
    <w:rsid w:val="00E753D4"/>
    <w:rsid w:val="00E82D26"/>
    <w:rsid w:val="00E830BB"/>
    <w:rsid w:val="00E90FC6"/>
    <w:rsid w:val="00E93C64"/>
    <w:rsid w:val="00EA1767"/>
    <w:rsid w:val="00EA1A4E"/>
    <w:rsid w:val="00EA64E4"/>
    <w:rsid w:val="00EB3B80"/>
    <w:rsid w:val="00EB4756"/>
    <w:rsid w:val="00EC7297"/>
    <w:rsid w:val="00EE26CF"/>
    <w:rsid w:val="00EE6325"/>
    <w:rsid w:val="00EF4A40"/>
    <w:rsid w:val="00EF6BB9"/>
    <w:rsid w:val="00F0519E"/>
    <w:rsid w:val="00F05EF3"/>
    <w:rsid w:val="00F13559"/>
    <w:rsid w:val="00F1513E"/>
    <w:rsid w:val="00F164BC"/>
    <w:rsid w:val="00F169F2"/>
    <w:rsid w:val="00F272D8"/>
    <w:rsid w:val="00F27712"/>
    <w:rsid w:val="00F27A88"/>
    <w:rsid w:val="00F31CAF"/>
    <w:rsid w:val="00F31F20"/>
    <w:rsid w:val="00F40900"/>
    <w:rsid w:val="00F45655"/>
    <w:rsid w:val="00F45AD2"/>
    <w:rsid w:val="00F520EF"/>
    <w:rsid w:val="00F54AD5"/>
    <w:rsid w:val="00F569F4"/>
    <w:rsid w:val="00F56E22"/>
    <w:rsid w:val="00F6052E"/>
    <w:rsid w:val="00F61F1A"/>
    <w:rsid w:val="00F6584F"/>
    <w:rsid w:val="00F71165"/>
    <w:rsid w:val="00F75B3B"/>
    <w:rsid w:val="00F80B37"/>
    <w:rsid w:val="00F850E1"/>
    <w:rsid w:val="00F92E70"/>
    <w:rsid w:val="00F93E12"/>
    <w:rsid w:val="00F963D3"/>
    <w:rsid w:val="00F964E3"/>
    <w:rsid w:val="00FA00A8"/>
    <w:rsid w:val="00FA0F8F"/>
    <w:rsid w:val="00FA34D6"/>
    <w:rsid w:val="00FB16B5"/>
    <w:rsid w:val="00FB35F5"/>
    <w:rsid w:val="00FB45C5"/>
    <w:rsid w:val="00FC4085"/>
    <w:rsid w:val="00FC778E"/>
    <w:rsid w:val="00FD0EE7"/>
    <w:rsid w:val="00FE0EA5"/>
    <w:rsid w:val="00FE2AE1"/>
    <w:rsid w:val="00FE3970"/>
    <w:rsid w:val="00FE4022"/>
    <w:rsid w:val="00FE4FB6"/>
    <w:rsid w:val="00FE5FB5"/>
    <w:rsid w:val="00FE773F"/>
    <w:rsid w:val="00FF3B7C"/>
    <w:rsid w:val="011C4381"/>
    <w:rsid w:val="0251C090"/>
    <w:rsid w:val="0387851A"/>
    <w:rsid w:val="03ABA404"/>
    <w:rsid w:val="0829ADAA"/>
    <w:rsid w:val="0A5613DF"/>
    <w:rsid w:val="0AA91E77"/>
    <w:rsid w:val="0B9D511E"/>
    <w:rsid w:val="0C391BE3"/>
    <w:rsid w:val="0C5AC843"/>
    <w:rsid w:val="0D75F912"/>
    <w:rsid w:val="0ECF9496"/>
    <w:rsid w:val="10CE49A0"/>
    <w:rsid w:val="11050522"/>
    <w:rsid w:val="12265202"/>
    <w:rsid w:val="12BE2BC5"/>
    <w:rsid w:val="15450845"/>
    <w:rsid w:val="15BA18D7"/>
    <w:rsid w:val="16CE2669"/>
    <w:rsid w:val="19FB7CC0"/>
    <w:rsid w:val="1A8E2B84"/>
    <w:rsid w:val="1BFE2341"/>
    <w:rsid w:val="1C45DBBC"/>
    <w:rsid w:val="1D63EF4F"/>
    <w:rsid w:val="1E6FC8DB"/>
    <w:rsid w:val="1EE3B58A"/>
    <w:rsid w:val="1F45CFEA"/>
    <w:rsid w:val="1F6395E0"/>
    <w:rsid w:val="205DD48C"/>
    <w:rsid w:val="21E6396E"/>
    <w:rsid w:val="23148026"/>
    <w:rsid w:val="25AD24E3"/>
    <w:rsid w:val="2B8335F0"/>
    <w:rsid w:val="2B8A8BFE"/>
    <w:rsid w:val="2C720B4D"/>
    <w:rsid w:val="2F29178A"/>
    <w:rsid w:val="2F61335D"/>
    <w:rsid w:val="348B5914"/>
    <w:rsid w:val="34D381C9"/>
    <w:rsid w:val="3673DA1E"/>
    <w:rsid w:val="371ECA50"/>
    <w:rsid w:val="3F380D0A"/>
    <w:rsid w:val="41FB8E4C"/>
    <w:rsid w:val="45B23A83"/>
    <w:rsid w:val="474ECB1B"/>
    <w:rsid w:val="492AD6AB"/>
    <w:rsid w:val="4BFB15DD"/>
    <w:rsid w:val="5389A070"/>
    <w:rsid w:val="59663E3D"/>
    <w:rsid w:val="5D7B6DF2"/>
    <w:rsid w:val="5F0B9322"/>
    <w:rsid w:val="602C7AD5"/>
    <w:rsid w:val="62312F39"/>
    <w:rsid w:val="6540005E"/>
    <w:rsid w:val="6592D825"/>
    <w:rsid w:val="6618D587"/>
    <w:rsid w:val="68F680C5"/>
    <w:rsid w:val="68FBF44B"/>
    <w:rsid w:val="6B6D026D"/>
    <w:rsid w:val="6C24B816"/>
    <w:rsid w:val="6CAAAF7E"/>
    <w:rsid w:val="6E7F6AFA"/>
    <w:rsid w:val="705C4BE0"/>
    <w:rsid w:val="72CEED99"/>
    <w:rsid w:val="75AB6467"/>
    <w:rsid w:val="7657FAC4"/>
    <w:rsid w:val="78677AF1"/>
    <w:rsid w:val="78938666"/>
    <w:rsid w:val="79CF0D67"/>
    <w:rsid w:val="7B41C6B0"/>
    <w:rsid w:val="7EA2E33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F838D"/>
  <w15:docId w15:val="{86708063-15E7-48C0-A535-63554A3CF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B0043"/>
    <w:pPr>
      <w:keepNext/>
      <w:keepLines/>
      <w:spacing w:before="40" w:after="0"/>
      <w:outlineLvl w:val="1"/>
    </w:pPr>
    <w:rPr>
      <w:rFonts w:asciiTheme="majorHAnsi" w:eastAsiaTheme="majorEastAsia" w:hAnsiTheme="majorHAnsi" w:cstheme="majorBidi"/>
      <w:b/>
      <w:color w:val="365F91" w:themeColor="accent1" w:themeShade="BF"/>
      <w:sz w:val="24"/>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tblPr>
      <w:tblCellMar>
        <w:top w:w="0" w:type="dxa"/>
        <w:left w:w="0" w:type="dxa"/>
        <w:bottom w:w="0" w:type="dxa"/>
        <w:right w:w="0" w:type="dxa"/>
      </w:tblCellMar>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Pr>
      <w:rFonts w:asciiTheme="minorHAnsi" w:eastAsiaTheme="minorEastAsia" w:hAnsiTheme="minorHAnsi"/>
    </w:rPr>
  </w:style>
  <w:style w:type="character" w:styleId="PlaceholderText">
    <w:name w:val="Placeholder Text"/>
    <w:basedOn w:val="DefaultParagraphFont"/>
    <w:uiPriority w:val="99"/>
    <w:semiHidden/>
    <w:rPr>
      <w:color w:val="808080"/>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B0043"/>
    <w:rPr>
      <w:rFonts w:asciiTheme="majorHAnsi" w:eastAsiaTheme="majorEastAsia" w:hAnsiTheme="majorHAnsi" w:cstheme="majorBidi"/>
      <w:b/>
      <w:color w:val="365F91" w:themeColor="accent1" w:themeShade="BF"/>
      <w:sz w:val="24"/>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spacing w:line="259" w:lineRule="auto"/>
      <w:outlineLvl w:val="9"/>
    </w:pPr>
  </w:style>
  <w:style w:type="table" w:customStyle="1" w:styleId="Style38">
    <w:name w:val="_Style 38"/>
    <w:basedOn w:val="TableNormal1"/>
    <w:pPr>
      <w:spacing w:after="0" w:line="240" w:lineRule="auto"/>
    </w:pPr>
    <w:tblPr/>
  </w:style>
  <w:style w:type="table" w:customStyle="1" w:styleId="Style39">
    <w:name w:val="_Style 39"/>
    <w:basedOn w:val="TableNormal1"/>
    <w:tblPr>
      <w:tblCellMar>
        <w:top w:w="144" w:type="dxa"/>
        <w:left w:w="115" w:type="dxa"/>
        <w:bottom w:w="144" w:type="dxa"/>
        <w:right w:w="115" w:type="dxa"/>
      </w:tblCellMar>
    </w:tblPr>
  </w:style>
  <w:style w:type="table" w:customStyle="1" w:styleId="Style40">
    <w:name w:val="_Style 40"/>
    <w:basedOn w:val="TableNormal1"/>
    <w:tblPr>
      <w:tblCellMar>
        <w:top w:w="144" w:type="dxa"/>
        <w:left w:w="115" w:type="dxa"/>
        <w:bottom w:w="144" w:type="dxa"/>
        <w:right w:w="115" w:type="dxa"/>
      </w:tblCellMar>
    </w:tblPr>
  </w:style>
  <w:style w:type="table" w:customStyle="1" w:styleId="Style41">
    <w:name w:val="_Style 41"/>
    <w:basedOn w:val="TableNormal1"/>
    <w:pPr>
      <w:spacing w:after="0" w:line="240" w:lineRule="auto"/>
    </w:pPr>
    <w:tblPr>
      <w:tblCellMar>
        <w:top w:w="144" w:type="dxa"/>
        <w:left w:w="115" w:type="dxa"/>
        <w:bottom w:w="144" w:type="dxa"/>
        <w:right w:w="115" w:type="dxa"/>
      </w:tblCellMar>
    </w:tblPr>
  </w:style>
  <w:style w:type="table" w:customStyle="1" w:styleId="Style42">
    <w:name w:val="_Style 42"/>
    <w:basedOn w:val="TableNormal1"/>
    <w:pPr>
      <w:spacing w:after="0" w:line="240" w:lineRule="auto"/>
    </w:pPr>
    <w:tblPr>
      <w:tblCellMar>
        <w:top w:w="144" w:type="dxa"/>
        <w:left w:w="115" w:type="dxa"/>
        <w:bottom w:w="144" w:type="dxa"/>
        <w:right w:w="115" w:type="dxa"/>
      </w:tblCellMar>
    </w:tblPr>
  </w:style>
  <w:style w:type="table" w:customStyle="1" w:styleId="Style43">
    <w:name w:val="_Style 43"/>
    <w:basedOn w:val="TableNormal1"/>
    <w:pPr>
      <w:spacing w:after="0" w:line="240" w:lineRule="auto"/>
    </w:pPr>
    <w:tblPr>
      <w:tblCellMar>
        <w:top w:w="144" w:type="dxa"/>
        <w:left w:w="115" w:type="dxa"/>
        <w:bottom w:w="144" w:type="dxa"/>
        <w:right w:w="115" w:type="dxa"/>
      </w:tblCellMar>
    </w:tblPr>
  </w:style>
  <w:style w:type="table" w:customStyle="1" w:styleId="Style45">
    <w:name w:val="_Style 45"/>
    <w:basedOn w:val="TableNormal1"/>
    <w:pPr>
      <w:spacing w:after="0" w:line="240" w:lineRule="auto"/>
    </w:pPr>
    <w:tblPr>
      <w:tblCellMar>
        <w:top w:w="144" w:type="dxa"/>
        <w:left w:w="115" w:type="dxa"/>
        <w:bottom w:w="144" w:type="dxa"/>
        <w:right w:w="115" w:type="dxa"/>
      </w:tblCellMar>
    </w:tblPr>
  </w:style>
  <w:style w:type="table" w:customStyle="1" w:styleId="Style46">
    <w:name w:val="_Style 46"/>
    <w:basedOn w:val="TableNormal1"/>
    <w:pPr>
      <w:spacing w:after="0" w:line="240" w:lineRule="auto"/>
    </w:pPr>
    <w:tblPr>
      <w:tblCellMar>
        <w:top w:w="144" w:type="dxa"/>
        <w:left w:w="115" w:type="dxa"/>
        <w:bottom w:w="144" w:type="dxa"/>
        <w:right w:w="115" w:type="dxa"/>
      </w:tblCellMar>
    </w:tblPr>
  </w:style>
  <w:style w:type="table" w:customStyle="1" w:styleId="Style47">
    <w:name w:val="_Style 47"/>
    <w:basedOn w:val="TableNormal1"/>
    <w:pPr>
      <w:spacing w:after="0" w:line="240" w:lineRule="auto"/>
    </w:pPr>
    <w:tblPr>
      <w:tblCellMar>
        <w:top w:w="144" w:type="dxa"/>
        <w:left w:w="115" w:type="dxa"/>
        <w:bottom w:w="144" w:type="dxa"/>
        <w:right w:w="115" w:type="dxa"/>
      </w:tblCellMar>
    </w:tbl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table" w:customStyle="1" w:styleId="Style57">
    <w:name w:val="_Style 57"/>
    <w:basedOn w:val="TableNormal1"/>
    <w:pPr>
      <w:spacing w:after="0" w:line="240" w:lineRule="auto"/>
    </w:pPr>
    <w:tblPr>
      <w:tblCellMar>
        <w:top w:w="144" w:type="dxa"/>
        <w:left w:w="115" w:type="dxa"/>
        <w:bottom w:w="144" w:type="dxa"/>
        <w:right w:w="115" w:type="dxa"/>
      </w:tblCellMar>
    </w:tblPr>
  </w:style>
  <w:style w:type="table" w:customStyle="1" w:styleId="Style58">
    <w:name w:val="_Style 58"/>
    <w:basedOn w:val="TableNormal1"/>
    <w:tblPr/>
  </w:style>
  <w:style w:type="table" w:customStyle="1" w:styleId="Style59">
    <w:name w:val="_Style 59"/>
    <w:basedOn w:val="TableNormal1"/>
    <w:tblPr/>
  </w:style>
  <w:style w:type="table" w:customStyle="1" w:styleId="Style60">
    <w:name w:val="_Style 60"/>
    <w:basedOn w:val="TableNormal1"/>
    <w:tblPr/>
  </w:style>
  <w:style w:type="table" w:customStyle="1" w:styleId="Style61">
    <w:name w:val="_Style 61"/>
    <w:basedOn w:val="TableNormal1"/>
    <w:tblPr/>
  </w:style>
  <w:style w:type="table" w:customStyle="1" w:styleId="Style62">
    <w:name w:val="_Style 62"/>
    <w:basedOn w:val="TableNormal1"/>
    <w:tblPr/>
  </w:style>
  <w:style w:type="table" w:customStyle="1" w:styleId="Style63">
    <w:name w:val="_Style 63"/>
    <w:basedOn w:val="TableNormal1"/>
    <w:tblPr/>
  </w:style>
  <w:style w:type="table" w:customStyle="1" w:styleId="Style64">
    <w:name w:val="_Style 64"/>
    <w:basedOn w:val="TableNormal1"/>
    <w:tblPr/>
  </w:style>
  <w:style w:type="table" w:customStyle="1" w:styleId="Style65">
    <w:name w:val="_Style 65"/>
    <w:basedOn w:val="TableNormal1"/>
    <w:tblPr>
      <w:tblCellMar>
        <w:top w:w="100" w:type="dxa"/>
        <w:left w:w="100" w:type="dxa"/>
        <w:bottom w:w="100" w:type="dxa"/>
        <w:right w:w="100" w:type="dxa"/>
      </w:tblCellMar>
    </w:tblPr>
  </w:style>
  <w:style w:type="table" w:customStyle="1" w:styleId="Style66">
    <w:name w:val="_Style 66"/>
    <w:basedOn w:val="TableNormal1"/>
    <w:tblPr>
      <w:tblCellMar>
        <w:top w:w="100" w:type="dxa"/>
        <w:left w:w="100" w:type="dxa"/>
        <w:bottom w:w="100" w:type="dxa"/>
        <w:right w:w="100" w:type="dxa"/>
      </w:tblCellMar>
    </w:tblPr>
  </w:style>
  <w:style w:type="table" w:customStyle="1" w:styleId="Style67">
    <w:name w:val="_Style 67"/>
    <w:basedOn w:val="TableNormal1"/>
    <w:tblPr>
      <w:tblCellMar>
        <w:top w:w="100" w:type="dxa"/>
        <w:left w:w="100" w:type="dxa"/>
        <w:bottom w:w="100" w:type="dxa"/>
        <w:right w:w="100" w:type="dxa"/>
      </w:tblCellMar>
    </w:tblPr>
  </w:style>
  <w:style w:type="table" w:customStyle="1" w:styleId="Style68">
    <w:name w:val="_Style 68"/>
    <w:basedOn w:val="TableNormal1"/>
    <w:tblPr>
      <w:tblCellMar>
        <w:top w:w="100" w:type="dxa"/>
        <w:left w:w="100" w:type="dxa"/>
        <w:bottom w:w="100" w:type="dxa"/>
        <w:right w:w="100" w:type="dxa"/>
      </w:tblCellMar>
    </w:tblPr>
  </w:style>
  <w:style w:type="table" w:customStyle="1" w:styleId="Style69">
    <w:name w:val="_Style 69"/>
    <w:basedOn w:val="TableNormal1"/>
    <w:pPr>
      <w:spacing w:after="0" w:line="240" w:lineRule="auto"/>
    </w:pPr>
    <w:tblPr>
      <w:tblCellMar>
        <w:top w:w="144" w:type="dxa"/>
        <w:left w:w="115" w:type="dxa"/>
        <w:bottom w:w="144" w:type="dxa"/>
        <w:right w:w="115" w:type="dxa"/>
      </w:tblCellMar>
    </w:tblPr>
  </w:style>
  <w:style w:type="table" w:customStyle="1" w:styleId="Style70">
    <w:name w:val="_Style 70"/>
    <w:basedOn w:val="TableNormal1"/>
    <w:pPr>
      <w:spacing w:after="0" w:line="240" w:lineRule="auto"/>
    </w:pPr>
    <w:tblPr>
      <w:tblCellMar>
        <w:top w:w="144" w:type="dxa"/>
        <w:left w:w="115" w:type="dxa"/>
        <w:bottom w:w="144" w:type="dxa"/>
        <w:right w:w="115" w:type="dxa"/>
      </w:tblCellMar>
    </w:tblPr>
  </w:style>
  <w:style w:type="table" w:customStyle="1" w:styleId="a">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0">
    <w:basedOn w:val="TableNormal"/>
    <w:pPr>
      <w:spacing w:after="0" w:line="240" w:lineRule="auto"/>
    </w:pPr>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CellMar>
        <w:left w:w="0" w:type="dxa"/>
        <w:right w:w="0" w:type="dxa"/>
      </w:tblCellMar>
    </w:tblPr>
  </w:style>
  <w:style w:type="table" w:customStyle="1" w:styleId="a3">
    <w:basedOn w:val="TableNormal"/>
    <w:pPr>
      <w:spacing w:after="0" w:line="240" w:lineRule="auto"/>
    </w:pPr>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left w:w="0" w:type="dxa"/>
        <w:right w:w="0" w:type="dxa"/>
      </w:tblCellMar>
    </w:tblPr>
  </w:style>
  <w:style w:type="table" w:customStyle="1" w:styleId="a5">
    <w:basedOn w:val="TableNormal"/>
    <w:pPr>
      <w:spacing w:after="0" w:line="240" w:lineRule="auto"/>
    </w:pPr>
    <w:tblPr>
      <w:tblStyleRowBandSize w:val="1"/>
      <w:tblStyleColBandSize w:val="1"/>
      <w:tblCellMar>
        <w:left w:w="0" w:type="dxa"/>
        <w:right w:w="0" w:type="dxa"/>
      </w:tblCellMar>
    </w:tblPr>
  </w:style>
  <w:style w:type="table" w:customStyle="1" w:styleId="a6">
    <w:basedOn w:val="TableNormal"/>
    <w:pPr>
      <w:spacing w:after="0" w:line="240" w:lineRule="auto"/>
    </w:pPr>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f3">
    <w:basedOn w:val="TableNormal"/>
    <w:pPr>
      <w:spacing w:after="0" w:line="240" w:lineRule="auto"/>
    </w:pPr>
    <w:tblPr>
      <w:tblStyleRowBandSize w:val="1"/>
      <w:tblStyleColBandSize w:val="1"/>
      <w:tblCellMar>
        <w:top w:w="144" w:type="dxa"/>
        <w:left w:w="115" w:type="dxa"/>
        <w:bottom w:w="144" w:type="dxa"/>
        <w:right w:w="115" w:type="dxa"/>
      </w:tblCellMar>
    </w:tblPr>
  </w:style>
  <w:style w:type="paragraph" w:styleId="TOC3">
    <w:name w:val="toc 3"/>
    <w:basedOn w:val="Normal"/>
    <w:next w:val="Normal"/>
    <w:autoRedefine/>
    <w:uiPriority w:val="39"/>
    <w:unhideWhenUsed/>
    <w:rsid w:val="003C3BA6"/>
    <w:pPr>
      <w:spacing w:after="100"/>
      <w:ind w:left="440"/>
    </w:pPr>
  </w:style>
  <w:style w:type="paragraph" w:styleId="TOC4">
    <w:name w:val="toc 4"/>
    <w:basedOn w:val="Normal"/>
    <w:next w:val="Normal"/>
    <w:autoRedefine/>
    <w:uiPriority w:val="39"/>
    <w:unhideWhenUsed/>
    <w:rsid w:val="003C3BA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header" Target="header1.xml"/><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footer" Target="footer1.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footer" Target="footer2.xml"/><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theme" Target="theme/theme1.xml"/><Relationship Id="rId190" Type="http://schemas.openxmlformats.org/officeDocument/2006/relationships/image" Target="media/image17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9.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99s2JMJtkpwHxyAqyd8dG35brA==">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BB83BF62CC53C46AB7764BD36FB50B0" ma:contentTypeVersion="7" ma:contentTypeDescription="Create a new document." ma:contentTypeScope="" ma:versionID="4e336fc023a99ce77169bb648aa51231">
  <xsd:schema xmlns:xsd="http://www.w3.org/2001/XMLSchema" xmlns:xs="http://www.w3.org/2001/XMLSchema" xmlns:p="http://schemas.microsoft.com/office/2006/metadata/properties" xmlns:ns3="90a1b636-a24d-4466-a58c-1c71a4193295" xmlns:ns4="d60aaa6e-734e-403a-a71f-3b8444bd9bec" targetNamespace="http://schemas.microsoft.com/office/2006/metadata/properties" ma:root="true" ma:fieldsID="575d60c1d0ee1c5c1566b02e2be0dd23" ns3:_="" ns4:_="">
    <xsd:import namespace="90a1b636-a24d-4466-a58c-1c71a4193295"/>
    <xsd:import namespace="d60aaa6e-734e-403a-a71f-3b8444bd9bec"/>
    <xsd:element name="properties">
      <xsd:complexType>
        <xsd:sequence>
          <xsd:element name="documentManagement">
            <xsd:complexType>
              <xsd:all>
                <xsd:element ref="ns3:MediaServiceMetadata" minOccurs="0"/>
                <xsd:element ref="ns3:MediaServiceFastMetadata" minOccurs="0"/>
                <xsd:element ref="ns4:SharedWithUsers" minOccurs="0"/>
                <xsd:element ref="ns3:MediaServiceAutoKeyPoints" minOccurs="0"/>
                <xsd:element ref="ns3:MediaServiceKeyPoint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a1b636-a24d-4466-a58c-1c71a419329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60aaa6e-734e-403a-a71f-3b8444bd9bec"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44C918-0C27-4FBF-BAA0-19F1BAE2033B}">
  <ds:schemaRefs>
    <ds:schemaRef ds:uri="http://schemas.openxmlformats.org/officeDocument/2006/bibliography"/>
  </ds:schemaRefs>
</ds:datastoreItem>
</file>

<file path=customXml/itemProps3.xml><?xml version="1.0" encoding="utf-8"?>
<ds:datastoreItem xmlns:ds="http://schemas.openxmlformats.org/officeDocument/2006/customXml" ds:itemID="{FCA6891C-945F-48D4-AA65-F422AD91D6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a1b636-a24d-4466-a58c-1c71a4193295"/>
    <ds:schemaRef ds:uri="d60aaa6e-734e-403a-a71f-3b8444bd9b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C56898-0818-418A-9611-D4B12409D7F6}">
  <ds:schemaRefs>
    <ds:schemaRef ds:uri="http://schemas.microsoft.com/sharepoint/v3/contenttype/forms"/>
  </ds:schemaRefs>
</ds:datastoreItem>
</file>

<file path=customXml/itemProps5.xml><?xml version="1.0" encoding="utf-8"?>
<ds:datastoreItem xmlns:ds="http://schemas.openxmlformats.org/officeDocument/2006/customXml" ds:itemID="{D3755FD2-C6A9-4352-A983-696C01593F5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110</Pages>
  <Words>5198</Words>
  <Characters>29629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34758</CharactersWithSpaces>
  <SharedDoc>false</SharedDoc>
  <HLinks>
    <vt:vector size="432" baseType="variant">
      <vt:variant>
        <vt:i4>1572924</vt:i4>
      </vt:variant>
      <vt:variant>
        <vt:i4>428</vt:i4>
      </vt:variant>
      <vt:variant>
        <vt:i4>0</vt:i4>
      </vt:variant>
      <vt:variant>
        <vt:i4>5</vt:i4>
      </vt:variant>
      <vt:variant>
        <vt:lpwstr/>
      </vt:variant>
      <vt:variant>
        <vt:lpwstr>_Toc92704568</vt:lpwstr>
      </vt:variant>
      <vt:variant>
        <vt:i4>1507388</vt:i4>
      </vt:variant>
      <vt:variant>
        <vt:i4>422</vt:i4>
      </vt:variant>
      <vt:variant>
        <vt:i4>0</vt:i4>
      </vt:variant>
      <vt:variant>
        <vt:i4>5</vt:i4>
      </vt:variant>
      <vt:variant>
        <vt:lpwstr/>
      </vt:variant>
      <vt:variant>
        <vt:lpwstr>_Toc92704567</vt:lpwstr>
      </vt:variant>
      <vt:variant>
        <vt:i4>1441852</vt:i4>
      </vt:variant>
      <vt:variant>
        <vt:i4>416</vt:i4>
      </vt:variant>
      <vt:variant>
        <vt:i4>0</vt:i4>
      </vt:variant>
      <vt:variant>
        <vt:i4>5</vt:i4>
      </vt:variant>
      <vt:variant>
        <vt:lpwstr/>
      </vt:variant>
      <vt:variant>
        <vt:lpwstr>_Toc92704566</vt:lpwstr>
      </vt:variant>
      <vt:variant>
        <vt:i4>1376316</vt:i4>
      </vt:variant>
      <vt:variant>
        <vt:i4>410</vt:i4>
      </vt:variant>
      <vt:variant>
        <vt:i4>0</vt:i4>
      </vt:variant>
      <vt:variant>
        <vt:i4>5</vt:i4>
      </vt:variant>
      <vt:variant>
        <vt:lpwstr/>
      </vt:variant>
      <vt:variant>
        <vt:lpwstr>_Toc92704565</vt:lpwstr>
      </vt:variant>
      <vt:variant>
        <vt:i4>1310780</vt:i4>
      </vt:variant>
      <vt:variant>
        <vt:i4>404</vt:i4>
      </vt:variant>
      <vt:variant>
        <vt:i4>0</vt:i4>
      </vt:variant>
      <vt:variant>
        <vt:i4>5</vt:i4>
      </vt:variant>
      <vt:variant>
        <vt:lpwstr/>
      </vt:variant>
      <vt:variant>
        <vt:lpwstr>_Toc92704564</vt:lpwstr>
      </vt:variant>
      <vt:variant>
        <vt:i4>1245244</vt:i4>
      </vt:variant>
      <vt:variant>
        <vt:i4>398</vt:i4>
      </vt:variant>
      <vt:variant>
        <vt:i4>0</vt:i4>
      </vt:variant>
      <vt:variant>
        <vt:i4>5</vt:i4>
      </vt:variant>
      <vt:variant>
        <vt:lpwstr/>
      </vt:variant>
      <vt:variant>
        <vt:lpwstr>_Toc92704563</vt:lpwstr>
      </vt:variant>
      <vt:variant>
        <vt:i4>1179708</vt:i4>
      </vt:variant>
      <vt:variant>
        <vt:i4>392</vt:i4>
      </vt:variant>
      <vt:variant>
        <vt:i4>0</vt:i4>
      </vt:variant>
      <vt:variant>
        <vt:i4>5</vt:i4>
      </vt:variant>
      <vt:variant>
        <vt:lpwstr/>
      </vt:variant>
      <vt:variant>
        <vt:lpwstr>_Toc92704562</vt:lpwstr>
      </vt:variant>
      <vt:variant>
        <vt:i4>1114172</vt:i4>
      </vt:variant>
      <vt:variant>
        <vt:i4>386</vt:i4>
      </vt:variant>
      <vt:variant>
        <vt:i4>0</vt:i4>
      </vt:variant>
      <vt:variant>
        <vt:i4>5</vt:i4>
      </vt:variant>
      <vt:variant>
        <vt:lpwstr/>
      </vt:variant>
      <vt:variant>
        <vt:lpwstr>_Toc92704561</vt:lpwstr>
      </vt:variant>
      <vt:variant>
        <vt:i4>1048636</vt:i4>
      </vt:variant>
      <vt:variant>
        <vt:i4>380</vt:i4>
      </vt:variant>
      <vt:variant>
        <vt:i4>0</vt:i4>
      </vt:variant>
      <vt:variant>
        <vt:i4>5</vt:i4>
      </vt:variant>
      <vt:variant>
        <vt:lpwstr/>
      </vt:variant>
      <vt:variant>
        <vt:lpwstr>_Toc92704560</vt:lpwstr>
      </vt:variant>
      <vt:variant>
        <vt:i4>1638463</vt:i4>
      </vt:variant>
      <vt:variant>
        <vt:i4>374</vt:i4>
      </vt:variant>
      <vt:variant>
        <vt:i4>0</vt:i4>
      </vt:variant>
      <vt:variant>
        <vt:i4>5</vt:i4>
      </vt:variant>
      <vt:variant>
        <vt:lpwstr/>
      </vt:variant>
      <vt:variant>
        <vt:lpwstr>_Toc92704559</vt:lpwstr>
      </vt:variant>
      <vt:variant>
        <vt:i4>1572927</vt:i4>
      </vt:variant>
      <vt:variant>
        <vt:i4>368</vt:i4>
      </vt:variant>
      <vt:variant>
        <vt:i4>0</vt:i4>
      </vt:variant>
      <vt:variant>
        <vt:i4>5</vt:i4>
      </vt:variant>
      <vt:variant>
        <vt:lpwstr/>
      </vt:variant>
      <vt:variant>
        <vt:lpwstr>_Toc92704558</vt:lpwstr>
      </vt:variant>
      <vt:variant>
        <vt:i4>1507391</vt:i4>
      </vt:variant>
      <vt:variant>
        <vt:i4>362</vt:i4>
      </vt:variant>
      <vt:variant>
        <vt:i4>0</vt:i4>
      </vt:variant>
      <vt:variant>
        <vt:i4>5</vt:i4>
      </vt:variant>
      <vt:variant>
        <vt:lpwstr/>
      </vt:variant>
      <vt:variant>
        <vt:lpwstr>_Toc92704557</vt:lpwstr>
      </vt:variant>
      <vt:variant>
        <vt:i4>1441855</vt:i4>
      </vt:variant>
      <vt:variant>
        <vt:i4>356</vt:i4>
      </vt:variant>
      <vt:variant>
        <vt:i4>0</vt:i4>
      </vt:variant>
      <vt:variant>
        <vt:i4>5</vt:i4>
      </vt:variant>
      <vt:variant>
        <vt:lpwstr/>
      </vt:variant>
      <vt:variant>
        <vt:lpwstr>_Toc92704556</vt:lpwstr>
      </vt:variant>
      <vt:variant>
        <vt:i4>1376319</vt:i4>
      </vt:variant>
      <vt:variant>
        <vt:i4>350</vt:i4>
      </vt:variant>
      <vt:variant>
        <vt:i4>0</vt:i4>
      </vt:variant>
      <vt:variant>
        <vt:i4>5</vt:i4>
      </vt:variant>
      <vt:variant>
        <vt:lpwstr/>
      </vt:variant>
      <vt:variant>
        <vt:lpwstr>_Toc92704555</vt:lpwstr>
      </vt:variant>
      <vt:variant>
        <vt:i4>1310783</vt:i4>
      </vt:variant>
      <vt:variant>
        <vt:i4>344</vt:i4>
      </vt:variant>
      <vt:variant>
        <vt:i4>0</vt:i4>
      </vt:variant>
      <vt:variant>
        <vt:i4>5</vt:i4>
      </vt:variant>
      <vt:variant>
        <vt:lpwstr/>
      </vt:variant>
      <vt:variant>
        <vt:lpwstr>_Toc92704554</vt:lpwstr>
      </vt:variant>
      <vt:variant>
        <vt:i4>1245247</vt:i4>
      </vt:variant>
      <vt:variant>
        <vt:i4>338</vt:i4>
      </vt:variant>
      <vt:variant>
        <vt:i4>0</vt:i4>
      </vt:variant>
      <vt:variant>
        <vt:i4>5</vt:i4>
      </vt:variant>
      <vt:variant>
        <vt:lpwstr/>
      </vt:variant>
      <vt:variant>
        <vt:lpwstr>_Toc92704553</vt:lpwstr>
      </vt:variant>
      <vt:variant>
        <vt:i4>1179711</vt:i4>
      </vt:variant>
      <vt:variant>
        <vt:i4>332</vt:i4>
      </vt:variant>
      <vt:variant>
        <vt:i4>0</vt:i4>
      </vt:variant>
      <vt:variant>
        <vt:i4>5</vt:i4>
      </vt:variant>
      <vt:variant>
        <vt:lpwstr/>
      </vt:variant>
      <vt:variant>
        <vt:lpwstr>_Toc92704552</vt:lpwstr>
      </vt:variant>
      <vt:variant>
        <vt:i4>1114175</vt:i4>
      </vt:variant>
      <vt:variant>
        <vt:i4>326</vt:i4>
      </vt:variant>
      <vt:variant>
        <vt:i4>0</vt:i4>
      </vt:variant>
      <vt:variant>
        <vt:i4>5</vt:i4>
      </vt:variant>
      <vt:variant>
        <vt:lpwstr/>
      </vt:variant>
      <vt:variant>
        <vt:lpwstr>_Toc92704551</vt:lpwstr>
      </vt:variant>
      <vt:variant>
        <vt:i4>1048639</vt:i4>
      </vt:variant>
      <vt:variant>
        <vt:i4>320</vt:i4>
      </vt:variant>
      <vt:variant>
        <vt:i4>0</vt:i4>
      </vt:variant>
      <vt:variant>
        <vt:i4>5</vt:i4>
      </vt:variant>
      <vt:variant>
        <vt:lpwstr/>
      </vt:variant>
      <vt:variant>
        <vt:lpwstr>_Toc92704550</vt:lpwstr>
      </vt:variant>
      <vt:variant>
        <vt:i4>1638462</vt:i4>
      </vt:variant>
      <vt:variant>
        <vt:i4>314</vt:i4>
      </vt:variant>
      <vt:variant>
        <vt:i4>0</vt:i4>
      </vt:variant>
      <vt:variant>
        <vt:i4>5</vt:i4>
      </vt:variant>
      <vt:variant>
        <vt:lpwstr/>
      </vt:variant>
      <vt:variant>
        <vt:lpwstr>_Toc92704549</vt:lpwstr>
      </vt:variant>
      <vt:variant>
        <vt:i4>1572926</vt:i4>
      </vt:variant>
      <vt:variant>
        <vt:i4>308</vt:i4>
      </vt:variant>
      <vt:variant>
        <vt:i4>0</vt:i4>
      </vt:variant>
      <vt:variant>
        <vt:i4>5</vt:i4>
      </vt:variant>
      <vt:variant>
        <vt:lpwstr/>
      </vt:variant>
      <vt:variant>
        <vt:lpwstr>_Toc92704548</vt:lpwstr>
      </vt:variant>
      <vt:variant>
        <vt:i4>1507390</vt:i4>
      </vt:variant>
      <vt:variant>
        <vt:i4>302</vt:i4>
      </vt:variant>
      <vt:variant>
        <vt:i4>0</vt:i4>
      </vt:variant>
      <vt:variant>
        <vt:i4>5</vt:i4>
      </vt:variant>
      <vt:variant>
        <vt:lpwstr/>
      </vt:variant>
      <vt:variant>
        <vt:lpwstr>_Toc92704547</vt:lpwstr>
      </vt:variant>
      <vt:variant>
        <vt:i4>1441854</vt:i4>
      </vt:variant>
      <vt:variant>
        <vt:i4>296</vt:i4>
      </vt:variant>
      <vt:variant>
        <vt:i4>0</vt:i4>
      </vt:variant>
      <vt:variant>
        <vt:i4>5</vt:i4>
      </vt:variant>
      <vt:variant>
        <vt:lpwstr/>
      </vt:variant>
      <vt:variant>
        <vt:lpwstr>_Toc92704546</vt:lpwstr>
      </vt:variant>
      <vt:variant>
        <vt:i4>1376318</vt:i4>
      </vt:variant>
      <vt:variant>
        <vt:i4>290</vt:i4>
      </vt:variant>
      <vt:variant>
        <vt:i4>0</vt:i4>
      </vt:variant>
      <vt:variant>
        <vt:i4>5</vt:i4>
      </vt:variant>
      <vt:variant>
        <vt:lpwstr/>
      </vt:variant>
      <vt:variant>
        <vt:lpwstr>_Toc92704545</vt:lpwstr>
      </vt:variant>
      <vt:variant>
        <vt:i4>1310782</vt:i4>
      </vt:variant>
      <vt:variant>
        <vt:i4>284</vt:i4>
      </vt:variant>
      <vt:variant>
        <vt:i4>0</vt:i4>
      </vt:variant>
      <vt:variant>
        <vt:i4>5</vt:i4>
      </vt:variant>
      <vt:variant>
        <vt:lpwstr/>
      </vt:variant>
      <vt:variant>
        <vt:lpwstr>_Toc92704544</vt:lpwstr>
      </vt:variant>
      <vt:variant>
        <vt:i4>1245246</vt:i4>
      </vt:variant>
      <vt:variant>
        <vt:i4>278</vt:i4>
      </vt:variant>
      <vt:variant>
        <vt:i4>0</vt:i4>
      </vt:variant>
      <vt:variant>
        <vt:i4>5</vt:i4>
      </vt:variant>
      <vt:variant>
        <vt:lpwstr/>
      </vt:variant>
      <vt:variant>
        <vt:lpwstr>_Toc92704543</vt:lpwstr>
      </vt:variant>
      <vt:variant>
        <vt:i4>1179710</vt:i4>
      </vt:variant>
      <vt:variant>
        <vt:i4>272</vt:i4>
      </vt:variant>
      <vt:variant>
        <vt:i4>0</vt:i4>
      </vt:variant>
      <vt:variant>
        <vt:i4>5</vt:i4>
      </vt:variant>
      <vt:variant>
        <vt:lpwstr/>
      </vt:variant>
      <vt:variant>
        <vt:lpwstr>_Toc92704542</vt:lpwstr>
      </vt:variant>
      <vt:variant>
        <vt:i4>1114174</vt:i4>
      </vt:variant>
      <vt:variant>
        <vt:i4>266</vt:i4>
      </vt:variant>
      <vt:variant>
        <vt:i4>0</vt:i4>
      </vt:variant>
      <vt:variant>
        <vt:i4>5</vt:i4>
      </vt:variant>
      <vt:variant>
        <vt:lpwstr/>
      </vt:variant>
      <vt:variant>
        <vt:lpwstr>_Toc92704541</vt:lpwstr>
      </vt:variant>
      <vt:variant>
        <vt:i4>1048638</vt:i4>
      </vt:variant>
      <vt:variant>
        <vt:i4>260</vt:i4>
      </vt:variant>
      <vt:variant>
        <vt:i4>0</vt:i4>
      </vt:variant>
      <vt:variant>
        <vt:i4>5</vt:i4>
      </vt:variant>
      <vt:variant>
        <vt:lpwstr/>
      </vt:variant>
      <vt:variant>
        <vt:lpwstr>_Toc92704540</vt:lpwstr>
      </vt:variant>
      <vt:variant>
        <vt:i4>1638457</vt:i4>
      </vt:variant>
      <vt:variant>
        <vt:i4>254</vt:i4>
      </vt:variant>
      <vt:variant>
        <vt:i4>0</vt:i4>
      </vt:variant>
      <vt:variant>
        <vt:i4>5</vt:i4>
      </vt:variant>
      <vt:variant>
        <vt:lpwstr/>
      </vt:variant>
      <vt:variant>
        <vt:lpwstr>_Toc92704539</vt:lpwstr>
      </vt:variant>
      <vt:variant>
        <vt:i4>1572921</vt:i4>
      </vt:variant>
      <vt:variant>
        <vt:i4>248</vt:i4>
      </vt:variant>
      <vt:variant>
        <vt:i4>0</vt:i4>
      </vt:variant>
      <vt:variant>
        <vt:i4>5</vt:i4>
      </vt:variant>
      <vt:variant>
        <vt:lpwstr/>
      </vt:variant>
      <vt:variant>
        <vt:lpwstr>_Toc92704538</vt:lpwstr>
      </vt:variant>
      <vt:variant>
        <vt:i4>1507385</vt:i4>
      </vt:variant>
      <vt:variant>
        <vt:i4>242</vt:i4>
      </vt:variant>
      <vt:variant>
        <vt:i4>0</vt:i4>
      </vt:variant>
      <vt:variant>
        <vt:i4>5</vt:i4>
      </vt:variant>
      <vt:variant>
        <vt:lpwstr/>
      </vt:variant>
      <vt:variant>
        <vt:lpwstr>_Toc92704537</vt:lpwstr>
      </vt:variant>
      <vt:variant>
        <vt:i4>1441849</vt:i4>
      </vt:variant>
      <vt:variant>
        <vt:i4>236</vt:i4>
      </vt:variant>
      <vt:variant>
        <vt:i4>0</vt:i4>
      </vt:variant>
      <vt:variant>
        <vt:i4>5</vt:i4>
      </vt:variant>
      <vt:variant>
        <vt:lpwstr/>
      </vt:variant>
      <vt:variant>
        <vt:lpwstr>_Toc92704536</vt:lpwstr>
      </vt:variant>
      <vt:variant>
        <vt:i4>1376313</vt:i4>
      </vt:variant>
      <vt:variant>
        <vt:i4>230</vt:i4>
      </vt:variant>
      <vt:variant>
        <vt:i4>0</vt:i4>
      </vt:variant>
      <vt:variant>
        <vt:i4>5</vt:i4>
      </vt:variant>
      <vt:variant>
        <vt:lpwstr/>
      </vt:variant>
      <vt:variant>
        <vt:lpwstr>_Toc92704535</vt:lpwstr>
      </vt:variant>
      <vt:variant>
        <vt:i4>1310777</vt:i4>
      </vt:variant>
      <vt:variant>
        <vt:i4>224</vt:i4>
      </vt:variant>
      <vt:variant>
        <vt:i4>0</vt:i4>
      </vt:variant>
      <vt:variant>
        <vt:i4>5</vt:i4>
      </vt:variant>
      <vt:variant>
        <vt:lpwstr/>
      </vt:variant>
      <vt:variant>
        <vt:lpwstr>_Toc92704534</vt:lpwstr>
      </vt:variant>
      <vt:variant>
        <vt:i4>1245241</vt:i4>
      </vt:variant>
      <vt:variant>
        <vt:i4>218</vt:i4>
      </vt:variant>
      <vt:variant>
        <vt:i4>0</vt:i4>
      </vt:variant>
      <vt:variant>
        <vt:i4>5</vt:i4>
      </vt:variant>
      <vt:variant>
        <vt:lpwstr/>
      </vt:variant>
      <vt:variant>
        <vt:lpwstr>_Toc92704533</vt:lpwstr>
      </vt:variant>
      <vt:variant>
        <vt:i4>1179705</vt:i4>
      </vt:variant>
      <vt:variant>
        <vt:i4>212</vt:i4>
      </vt:variant>
      <vt:variant>
        <vt:i4>0</vt:i4>
      </vt:variant>
      <vt:variant>
        <vt:i4>5</vt:i4>
      </vt:variant>
      <vt:variant>
        <vt:lpwstr/>
      </vt:variant>
      <vt:variant>
        <vt:lpwstr>_Toc92704532</vt:lpwstr>
      </vt:variant>
      <vt:variant>
        <vt:i4>1114169</vt:i4>
      </vt:variant>
      <vt:variant>
        <vt:i4>206</vt:i4>
      </vt:variant>
      <vt:variant>
        <vt:i4>0</vt:i4>
      </vt:variant>
      <vt:variant>
        <vt:i4>5</vt:i4>
      </vt:variant>
      <vt:variant>
        <vt:lpwstr/>
      </vt:variant>
      <vt:variant>
        <vt:lpwstr>_Toc92704531</vt:lpwstr>
      </vt:variant>
      <vt:variant>
        <vt:i4>1048633</vt:i4>
      </vt:variant>
      <vt:variant>
        <vt:i4>200</vt:i4>
      </vt:variant>
      <vt:variant>
        <vt:i4>0</vt:i4>
      </vt:variant>
      <vt:variant>
        <vt:i4>5</vt:i4>
      </vt:variant>
      <vt:variant>
        <vt:lpwstr/>
      </vt:variant>
      <vt:variant>
        <vt:lpwstr>_Toc92704530</vt:lpwstr>
      </vt:variant>
      <vt:variant>
        <vt:i4>1638456</vt:i4>
      </vt:variant>
      <vt:variant>
        <vt:i4>194</vt:i4>
      </vt:variant>
      <vt:variant>
        <vt:i4>0</vt:i4>
      </vt:variant>
      <vt:variant>
        <vt:i4>5</vt:i4>
      </vt:variant>
      <vt:variant>
        <vt:lpwstr/>
      </vt:variant>
      <vt:variant>
        <vt:lpwstr>_Toc92704529</vt:lpwstr>
      </vt:variant>
      <vt:variant>
        <vt:i4>1572920</vt:i4>
      </vt:variant>
      <vt:variant>
        <vt:i4>188</vt:i4>
      </vt:variant>
      <vt:variant>
        <vt:i4>0</vt:i4>
      </vt:variant>
      <vt:variant>
        <vt:i4>5</vt:i4>
      </vt:variant>
      <vt:variant>
        <vt:lpwstr/>
      </vt:variant>
      <vt:variant>
        <vt:lpwstr>_Toc92704528</vt:lpwstr>
      </vt:variant>
      <vt:variant>
        <vt:i4>1507384</vt:i4>
      </vt:variant>
      <vt:variant>
        <vt:i4>182</vt:i4>
      </vt:variant>
      <vt:variant>
        <vt:i4>0</vt:i4>
      </vt:variant>
      <vt:variant>
        <vt:i4>5</vt:i4>
      </vt:variant>
      <vt:variant>
        <vt:lpwstr/>
      </vt:variant>
      <vt:variant>
        <vt:lpwstr>_Toc92704527</vt:lpwstr>
      </vt:variant>
      <vt:variant>
        <vt:i4>1441848</vt:i4>
      </vt:variant>
      <vt:variant>
        <vt:i4>176</vt:i4>
      </vt:variant>
      <vt:variant>
        <vt:i4>0</vt:i4>
      </vt:variant>
      <vt:variant>
        <vt:i4>5</vt:i4>
      </vt:variant>
      <vt:variant>
        <vt:lpwstr/>
      </vt:variant>
      <vt:variant>
        <vt:lpwstr>_Toc92704526</vt:lpwstr>
      </vt:variant>
      <vt:variant>
        <vt:i4>1376312</vt:i4>
      </vt:variant>
      <vt:variant>
        <vt:i4>170</vt:i4>
      </vt:variant>
      <vt:variant>
        <vt:i4>0</vt:i4>
      </vt:variant>
      <vt:variant>
        <vt:i4>5</vt:i4>
      </vt:variant>
      <vt:variant>
        <vt:lpwstr/>
      </vt:variant>
      <vt:variant>
        <vt:lpwstr>_Toc92704525</vt:lpwstr>
      </vt:variant>
      <vt:variant>
        <vt:i4>1310776</vt:i4>
      </vt:variant>
      <vt:variant>
        <vt:i4>164</vt:i4>
      </vt:variant>
      <vt:variant>
        <vt:i4>0</vt:i4>
      </vt:variant>
      <vt:variant>
        <vt:i4>5</vt:i4>
      </vt:variant>
      <vt:variant>
        <vt:lpwstr/>
      </vt:variant>
      <vt:variant>
        <vt:lpwstr>_Toc92704524</vt:lpwstr>
      </vt:variant>
      <vt:variant>
        <vt:i4>1245240</vt:i4>
      </vt:variant>
      <vt:variant>
        <vt:i4>158</vt:i4>
      </vt:variant>
      <vt:variant>
        <vt:i4>0</vt:i4>
      </vt:variant>
      <vt:variant>
        <vt:i4>5</vt:i4>
      </vt:variant>
      <vt:variant>
        <vt:lpwstr/>
      </vt:variant>
      <vt:variant>
        <vt:lpwstr>_Toc92704523</vt:lpwstr>
      </vt:variant>
      <vt:variant>
        <vt:i4>1179704</vt:i4>
      </vt:variant>
      <vt:variant>
        <vt:i4>152</vt:i4>
      </vt:variant>
      <vt:variant>
        <vt:i4>0</vt:i4>
      </vt:variant>
      <vt:variant>
        <vt:i4>5</vt:i4>
      </vt:variant>
      <vt:variant>
        <vt:lpwstr/>
      </vt:variant>
      <vt:variant>
        <vt:lpwstr>_Toc92704522</vt:lpwstr>
      </vt:variant>
      <vt:variant>
        <vt:i4>1114168</vt:i4>
      </vt:variant>
      <vt:variant>
        <vt:i4>146</vt:i4>
      </vt:variant>
      <vt:variant>
        <vt:i4>0</vt:i4>
      </vt:variant>
      <vt:variant>
        <vt:i4>5</vt:i4>
      </vt:variant>
      <vt:variant>
        <vt:lpwstr/>
      </vt:variant>
      <vt:variant>
        <vt:lpwstr>_Toc92704521</vt:lpwstr>
      </vt:variant>
      <vt:variant>
        <vt:i4>1048632</vt:i4>
      </vt:variant>
      <vt:variant>
        <vt:i4>140</vt:i4>
      </vt:variant>
      <vt:variant>
        <vt:i4>0</vt:i4>
      </vt:variant>
      <vt:variant>
        <vt:i4>5</vt:i4>
      </vt:variant>
      <vt:variant>
        <vt:lpwstr/>
      </vt:variant>
      <vt:variant>
        <vt:lpwstr>_Toc92704520</vt:lpwstr>
      </vt:variant>
      <vt:variant>
        <vt:i4>1638459</vt:i4>
      </vt:variant>
      <vt:variant>
        <vt:i4>134</vt:i4>
      </vt:variant>
      <vt:variant>
        <vt:i4>0</vt:i4>
      </vt:variant>
      <vt:variant>
        <vt:i4>5</vt:i4>
      </vt:variant>
      <vt:variant>
        <vt:lpwstr/>
      </vt:variant>
      <vt:variant>
        <vt:lpwstr>_Toc92704519</vt:lpwstr>
      </vt:variant>
      <vt:variant>
        <vt:i4>1572923</vt:i4>
      </vt:variant>
      <vt:variant>
        <vt:i4>128</vt:i4>
      </vt:variant>
      <vt:variant>
        <vt:i4>0</vt:i4>
      </vt:variant>
      <vt:variant>
        <vt:i4>5</vt:i4>
      </vt:variant>
      <vt:variant>
        <vt:lpwstr/>
      </vt:variant>
      <vt:variant>
        <vt:lpwstr>_Toc92704518</vt:lpwstr>
      </vt:variant>
      <vt:variant>
        <vt:i4>1507387</vt:i4>
      </vt:variant>
      <vt:variant>
        <vt:i4>122</vt:i4>
      </vt:variant>
      <vt:variant>
        <vt:i4>0</vt:i4>
      </vt:variant>
      <vt:variant>
        <vt:i4>5</vt:i4>
      </vt:variant>
      <vt:variant>
        <vt:lpwstr/>
      </vt:variant>
      <vt:variant>
        <vt:lpwstr>_Toc92704517</vt:lpwstr>
      </vt:variant>
      <vt:variant>
        <vt:i4>1441851</vt:i4>
      </vt:variant>
      <vt:variant>
        <vt:i4>116</vt:i4>
      </vt:variant>
      <vt:variant>
        <vt:i4>0</vt:i4>
      </vt:variant>
      <vt:variant>
        <vt:i4>5</vt:i4>
      </vt:variant>
      <vt:variant>
        <vt:lpwstr/>
      </vt:variant>
      <vt:variant>
        <vt:lpwstr>_Toc92704516</vt:lpwstr>
      </vt:variant>
      <vt:variant>
        <vt:i4>1376315</vt:i4>
      </vt:variant>
      <vt:variant>
        <vt:i4>110</vt:i4>
      </vt:variant>
      <vt:variant>
        <vt:i4>0</vt:i4>
      </vt:variant>
      <vt:variant>
        <vt:i4>5</vt:i4>
      </vt:variant>
      <vt:variant>
        <vt:lpwstr/>
      </vt:variant>
      <vt:variant>
        <vt:lpwstr>_Toc92704515</vt:lpwstr>
      </vt:variant>
      <vt:variant>
        <vt:i4>1310779</vt:i4>
      </vt:variant>
      <vt:variant>
        <vt:i4>104</vt:i4>
      </vt:variant>
      <vt:variant>
        <vt:i4>0</vt:i4>
      </vt:variant>
      <vt:variant>
        <vt:i4>5</vt:i4>
      </vt:variant>
      <vt:variant>
        <vt:lpwstr/>
      </vt:variant>
      <vt:variant>
        <vt:lpwstr>_Toc92704514</vt:lpwstr>
      </vt:variant>
      <vt:variant>
        <vt:i4>1245243</vt:i4>
      </vt:variant>
      <vt:variant>
        <vt:i4>98</vt:i4>
      </vt:variant>
      <vt:variant>
        <vt:i4>0</vt:i4>
      </vt:variant>
      <vt:variant>
        <vt:i4>5</vt:i4>
      </vt:variant>
      <vt:variant>
        <vt:lpwstr/>
      </vt:variant>
      <vt:variant>
        <vt:lpwstr>_Toc92704513</vt:lpwstr>
      </vt:variant>
      <vt:variant>
        <vt:i4>1179707</vt:i4>
      </vt:variant>
      <vt:variant>
        <vt:i4>92</vt:i4>
      </vt:variant>
      <vt:variant>
        <vt:i4>0</vt:i4>
      </vt:variant>
      <vt:variant>
        <vt:i4>5</vt:i4>
      </vt:variant>
      <vt:variant>
        <vt:lpwstr/>
      </vt:variant>
      <vt:variant>
        <vt:lpwstr>_Toc92704512</vt:lpwstr>
      </vt:variant>
      <vt:variant>
        <vt:i4>1114171</vt:i4>
      </vt:variant>
      <vt:variant>
        <vt:i4>86</vt:i4>
      </vt:variant>
      <vt:variant>
        <vt:i4>0</vt:i4>
      </vt:variant>
      <vt:variant>
        <vt:i4>5</vt:i4>
      </vt:variant>
      <vt:variant>
        <vt:lpwstr/>
      </vt:variant>
      <vt:variant>
        <vt:lpwstr>_Toc92704511</vt:lpwstr>
      </vt:variant>
      <vt:variant>
        <vt:i4>1048635</vt:i4>
      </vt:variant>
      <vt:variant>
        <vt:i4>80</vt:i4>
      </vt:variant>
      <vt:variant>
        <vt:i4>0</vt:i4>
      </vt:variant>
      <vt:variant>
        <vt:i4>5</vt:i4>
      </vt:variant>
      <vt:variant>
        <vt:lpwstr/>
      </vt:variant>
      <vt:variant>
        <vt:lpwstr>_Toc92704510</vt:lpwstr>
      </vt:variant>
      <vt:variant>
        <vt:i4>1638458</vt:i4>
      </vt:variant>
      <vt:variant>
        <vt:i4>74</vt:i4>
      </vt:variant>
      <vt:variant>
        <vt:i4>0</vt:i4>
      </vt:variant>
      <vt:variant>
        <vt:i4>5</vt:i4>
      </vt:variant>
      <vt:variant>
        <vt:lpwstr/>
      </vt:variant>
      <vt:variant>
        <vt:lpwstr>_Toc92704509</vt:lpwstr>
      </vt:variant>
      <vt:variant>
        <vt:i4>1572922</vt:i4>
      </vt:variant>
      <vt:variant>
        <vt:i4>68</vt:i4>
      </vt:variant>
      <vt:variant>
        <vt:i4>0</vt:i4>
      </vt:variant>
      <vt:variant>
        <vt:i4>5</vt:i4>
      </vt:variant>
      <vt:variant>
        <vt:lpwstr/>
      </vt:variant>
      <vt:variant>
        <vt:lpwstr>_Toc92704508</vt:lpwstr>
      </vt:variant>
      <vt:variant>
        <vt:i4>1507386</vt:i4>
      </vt:variant>
      <vt:variant>
        <vt:i4>62</vt:i4>
      </vt:variant>
      <vt:variant>
        <vt:i4>0</vt:i4>
      </vt:variant>
      <vt:variant>
        <vt:i4>5</vt:i4>
      </vt:variant>
      <vt:variant>
        <vt:lpwstr/>
      </vt:variant>
      <vt:variant>
        <vt:lpwstr>_Toc92704507</vt:lpwstr>
      </vt:variant>
      <vt:variant>
        <vt:i4>1441850</vt:i4>
      </vt:variant>
      <vt:variant>
        <vt:i4>56</vt:i4>
      </vt:variant>
      <vt:variant>
        <vt:i4>0</vt:i4>
      </vt:variant>
      <vt:variant>
        <vt:i4>5</vt:i4>
      </vt:variant>
      <vt:variant>
        <vt:lpwstr/>
      </vt:variant>
      <vt:variant>
        <vt:lpwstr>_Toc92704506</vt:lpwstr>
      </vt:variant>
      <vt:variant>
        <vt:i4>1376314</vt:i4>
      </vt:variant>
      <vt:variant>
        <vt:i4>50</vt:i4>
      </vt:variant>
      <vt:variant>
        <vt:i4>0</vt:i4>
      </vt:variant>
      <vt:variant>
        <vt:i4>5</vt:i4>
      </vt:variant>
      <vt:variant>
        <vt:lpwstr/>
      </vt:variant>
      <vt:variant>
        <vt:lpwstr>_Toc92704505</vt:lpwstr>
      </vt:variant>
      <vt:variant>
        <vt:i4>1310778</vt:i4>
      </vt:variant>
      <vt:variant>
        <vt:i4>44</vt:i4>
      </vt:variant>
      <vt:variant>
        <vt:i4>0</vt:i4>
      </vt:variant>
      <vt:variant>
        <vt:i4>5</vt:i4>
      </vt:variant>
      <vt:variant>
        <vt:lpwstr/>
      </vt:variant>
      <vt:variant>
        <vt:lpwstr>_Toc92704504</vt:lpwstr>
      </vt:variant>
      <vt:variant>
        <vt:i4>1245242</vt:i4>
      </vt:variant>
      <vt:variant>
        <vt:i4>38</vt:i4>
      </vt:variant>
      <vt:variant>
        <vt:i4>0</vt:i4>
      </vt:variant>
      <vt:variant>
        <vt:i4>5</vt:i4>
      </vt:variant>
      <vt:variant>
        <vt:lpwstr/>
      </vt:variant>
      <vt:variant>
        <vt:lpwstr>_Toc92704503</vt:lpwstr>
      </vt:variant>
      <vt:variant>
        <vt:i4>1179706</vt:i4>
      </vt:variant>
      <vt:variant>
        <vt:i4>32</vt:i4>
      </vt:variant>
      <vt:variant>
        <vt:i4>0</vt:i4>
      </vt:variant>
      <vt:variant>
        <vt:i4>5</vt:i4>
      </vt:variant>
      <vt:variant>
        <vt:lpwstr/>
      </vt:variant>
      <vt:variant>
        <vt:lpwstr>_Toc92704502</vt:lpwstr>
      </vt:variant>
      <vt:variant>
        <vt:i4>1114170</vt:i4>
      </vt:variant>
      <vt:variant>
        <vt:i4>26</vt:i4>
      </vt:variant>
      <vt:variant>
        <vt:i4>0</vt:i4>
      </vt:variant>
      <vt:variant>
        <vt:i4>5</vt:i4>
      </vt:variant>
      <vt:variant>
        <vt:lpwstr/>
      </vt:variant>
      <vt:variant>
        <vt:lpwstr>_Toc92704501</vt:lpwstr>
      </vt:variant>
      <vt:variant>
        <vt:i4>1048634</vt:i4>
      </vt:variant>
      <vt:variant>
        <vt:i4>20</vt:i4>
      </vt:variant>
      <vt:variant>
        <vt:i4>0</vt:i4>
      </vt:variant>
      <vt:variant>
        <vt:i4>5</vt:i4>
      </vt:variant>
      <vt:variant>
        <vt:lpwstr/>
      </vt:variant>
      <vt:variant>
        <vt:lpwstr>_Toc92704500</vt:lpwstr>
      </vt:variant>
      <vt:variant>
        <vt:i4>1572915</vt:i4>
      </vt:variant>
      <vt:variant>
        <vt:i4>14</vt:i4>
      </vt:variant>
      <vt:variant>
        <vt:i4>0</vt:i4>
      </vt:variant>
      <vt:variant>
        <vt:i4>5</vt:i4>
      </vt:variant>
      <vt:variant>
        <vt:lpwstr/>
      </vt:variant>
      <vt:variant>
        <vt:lpwstr>_Toc92704499</vt:lpwstr>
      </vt:variant>
      <vt:variant>
        <vt:i4>1638451</vt:i4>
      </vt:variant>
      <vt:variant>
        <vt:i4>8</vt:i4>
      </vt:variant>
      <vt:variant>
        <vt:i4>0</vt:i4>
      </vt:variant>
      <vt:variant>
        <vt:i4>5</vt:i4>
      </vt:variant>
      <vt:variant>
        <vt:lpwstr/>
      </vt:variant>
      <vt:variant>
        <vt:lpwstr>_Toc92704498</vt:lpwstr>
      </vt:variant>
      <vt:variant>
        <vt:i4>1441843</vt:i4>
      </vt:variant>
      <vt:variant>
        <vt:i4>2</vt:i4>
      </vt:variant>
      <vt:variant>
        <vt:i4>0</vt:i4>
      </vt:variant>
      <vt:variant>
        <vt:i4>5</vt:i4>
      </vt:variant>
      <vt:variant>
        <vt:lpwstr/>
      </vt:variant>
      <vt:variant>
        <vt:lpwstr>_Toc92704497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Hệ thống thông tin trí tuệ kinh doanh</dc:creator>
  <cp:keywords/>
  <cp:lastModifiedBy>NGUYỄN ANH TÚ</cp:lastModifiedBy>
  <cp:revision>3</cp:revision>
  <dcterms:created xsi:type="dcterms:W3CDTF">2022-01-11T18:46:00Z</dcterms:created>
  <dcterms:modified xsi:type="dcterms:W3CDTF">2022-01-11T18:53:00Z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ED5163526EA34EFAB65BC5E1A291FD9C</vt:lpwstr>
  </property>
  <property fmtid="{D5CDD505-2E9C-101B-9397-08002B2CF9AE}" pid="4" name="ContentTypeId">
    <vt:lpwstr>0x010100BBB83BF62CC53C46AB7764BD36FB50B0</vt:lpwstr>
  </property>
</Properties>
</file>